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9DD1FB" w14:textId="0DF4F040" w:rsidR="009E21B6" w:rsidRDefault="009E21B6" w:rsidP="009E21B6">
      <w:pPr>
        <w:spacing w:line="480" w:lineRule="auto"/>
        <w:rPr>
          <w:b/>
          <w:bCs/>
        </w:rPr>
      </w:pPr>
      <w:r>
        <w:rPr>
          <w:b/>
          <w:bCs/>
        </w:rPr>
        <w:t>Methods</w:t>
      </w:r>
    </w:p>
    <w:p w14:paraId="08B186A5" w14:textId="0127FEE5" w:rsidR="009E21B6" w:rsidRPr="009E21B6" w:rsidRDefault="009E21B6" w:rsidP="009E21B6">
      <w:pPr>
        <w:spacing w:line="480" w:lineRule="auto"/>
        <w:rPr>
          <w:i/>
          <w:iCs/>
        </w:rPr>
      </w:pPr>
      <w:r w:rsidRPr="009E21B6">
        <w:rPr>
          <w:i/>
          <w:iCs/>
        </w:rPr>
        <w:t>Site selection and survey methods</w:t>
      </w:r>
    </w:p>
    <w:p w14:paraId="6E14FAB5" w14:textId="04A7E74D" w:rsidR="009E21B6" w:rsidRDefault="00037353" w:rsidP="00B2292D">
      <w:pPr>
        <w:spacing w:line="480" w:lineRule="auto"/>
      </w:pPr>
      <w:ins w:id="0" w:author="Ryan Eckert" w:date="2020-03-27T01:40:00Z">
        <w:r>
          <w:t>NO INFO HERE</w:t>
        </w:r>
      </w:ins>
    </w:p>
    <w:p w14:paraId="466D2FA5" w14:textId="77777777" w:rsidR="009E21B6" w:rsidRDefault="009E21B6" w:rsidP="00B2292D">
      <w:pPr>
        <w:spacing w:line="480" w:lineRule="auto"/>
        <w:rPr>
          <w:i/>
          <w:iCs/>
        </w:rPr>
      </w:pPr>
      <w:r>
        <w:rPr>
          <w:i/>
          <w:iCs/>
        </w:rPr>
        <w:t>Benthic community composition and statistical analyses</w:t>
      </w:r>
    </w:p>
    <w:p w14:paraId="7CE40A24" w14:textId="03BC68A2" w:rsidR="00B919C4" w:rsidRDefault="006E56E0" w:rsidP="00B2292D">
      <w:pPr>
        <w:spacing w:line="480" w:lineRule="auto"/>
      </w:pPr>
      <w:r>
        <w:tab/>
      </w:r>
      <w:r w:rsidR="00014EF8">
        <w:t xml:space="preserve">Analyses of benthic communities in the NW GOM for 2014 and 2015 research expeditions followed the methods outlined in Voss </w:t>
      </w:r>
      <w:r w:rsidR="00014EF8" w:rsidRPr="00014EF8">
        <w:rPr>
          <w:i/>
          <w:iCs/>
        </w:rPr>
        <w:t>et al.</w:t>
      </w:r>
      <w:r w:rsidR="00014EF8">
        <w:t xml:space="preserve"> </w:t>
      </w:r>
      <w:r w:rsidR="00014EF8">
        <w:fldChar w:fldCharType="begin" w:fldLock="1"/>
      </w:r>
      <w:r w:rsidR="00916A6F">
        <w:instrText>ADDIN CSL_CITATION {"citationItems":[{"id":"ITEM-1","itemData":{"author":[{"dropping-particle":"","family":"Voss","given":"Joshua D.","non-dropping-particle":"","parse-names":false,"suffix":""},{"dropping-particle":"","family":"Williams","given":"Maureen A.","non-dropping-particle":"","parse-names":false,"suffix":""},{"dropping-particle":"","family":"Reed","given":"John K.","non-dropping-particle":"","parse-names":false,"suffix":""},{"dropping-particle":"","family":"Clark","given":"Randy","non-dropping-particle":"","parse-names":false,"suffix":""}],"container-title":"Fish and benthic communities of the Flower Garden Banks National Marine Sanctuary: science to support sanctuary management","editor":[{"dropping-particle":"","family":"Clark","given":"Randy","non-dropping-particle":"","parse-names":false,"suffix":""},{"dropping-particle":"","family":"Taylor","given":"J Christopher","non-dropping-particle":"","parse-names":false,"suffix":""},{"dropping-particle":"","family":"Buckel","given":"Christine A","non-dropping-particle":"","parse-names":false,"suffix":""},{"dropping-particle":"","family":"Kracker","given":"Laura M","non-dropping-particle":"","parse-names":false,"suffix":""}],"id":"ITEM-1","issued":{"date-parts":[["2014"]]},"page":"201-260","publisher":"NOAA Technical Memorandum NOS NCCOS 179","publisher-place":"Silver Spring, MD","title":"Benthic and fish communities in the mid and lower mesphotic zone of the sanctuary","type":"chapter"},"uris":["http://www.mendeley.com/documents/?uuid=2d5bc590-6b8e-4d38-9984-77ba83e351a9","http://www.mendeley.com/documents/?uuid=58868d6d-e87c-41e0-a3bf-b66f6dfcce86"]}],"mendeley":{"formattedCitation":"(Voss et al., 2014)","manualFormatting":"(2014)","plainTextFormattedCitation":"(Voss et al., 2014)","previouslyFormattedCitation":"(Voss et al., 2014)"},"properties":{"noteIndex":0},"schema":"https://github.com/citation-style-language/schema/raw/master/csl-citation.json"}</w:instrText>
      </w:r>
      <w:r w:rsidR="00014EF8">
        <w:fldChar w:fldCharType="separate"/>
      </w:r>
      <w:r w:rsidR="00014EF8" w:rsidRPr="00014EF8">
        <w:rPr>
          <w:noProof/>
        </w:rPr>
        <w:t>(2014)</w:t>
      </w:r>
      <w:r w:rsidR="00014EF8">
        <w:fldChar w:fldCharType="end"/>
      </w:r>
      <w:r w:rsidR="00014EF8">
        <w:t xml:space="preserve"> to allow comparability among 2010–2012 and 2014–2015 datasets. </w:t>
      </w:r>
      <w:r>
        <w:t>Transect photos were linked to georeferenced ROV dive tracks in an Access database. Data collection for percent cover and coral density were conducted in Coral Point Count with Excel Extensions v</w:t>
      </w:r>
      <w:r w:rsidR="008768C8">
        <w:t xml:space="preserve">4.1 </w:t>
      </w:r>
      <w:r w:rsidR="008768C8">
        <w:fldChar w:fldCharType="begin" w:fldLock="1"/>
      </w:r>
      <w:r w:rsidR="00916A6F">
        <w:instrText>ADDIN CSL_CITATION {"citationItems":[{"id":"ITEM-1","itemData":{"DOI":"10.1016/j.cageo.2005.11.009","ISBN":"0098-3004","ISSN":"00983004","abstract":"Photographic and video methods are frequently used to increase the efficiency of coral reef monitoring efforts. The random point count method is commonly used on still images or frame-grabbed video to estimate the community statistics of benthos. A matrix of randomly distributed points is overlaid on an image, and the species or substrate-type lying beneath each point is visually identified. Coral Point Count with Excel extensions (CPCe) is a standalone Visual Basic program which automates, facilitates, and speeds the random point count analysis process. CPCe includes automatic frame-image sequencing, single-click species/substrate labeling, auto-advancement of data point focus, zoom in/out, zoom hold, and specification of random point number, distribution type, and frame border location. Customization options include user-specified coral/substrate codes and data point shape, size, and color. CPCe can also perform image calibration and planar area and length calculation of benthic features. The ability to automatically generate analysis spreadsheets in Microsoft Excel based upon the supplied species/substrate codes is a significant feature. Data from individual frames can be combined to produce both inter- and intra-site comparisons. Spreadsheet contents include header information, statistical parameters of each species/substrate type (relative abundance, mean, standard deviation, standard error) and the calculation of the Shannon-Weaver diversity index for each species. Additional information can be found at http://www.nova.edu/ocean/cpce/. © 2005 Elsevier Ltd. All rights reserved.","author":[{"dropping-particle":"","family":"Kohler","given":"Kevin E.","non-dropping-particle":"","parse-names":false,"suffix":""},{"dropping-particle":"","family":"Gill","given":"Shaun M.","non-dropping-particle":"","parse-names":false,"suffix":""}],"container-title":"Computers and Geosciences","id":"ITEM-1","issue":"9","issued":{"date-parts":[["2006"]]},"page":"1259-1269","title":"Coral Point Count with Excel extensions (CPCe): A Visual Basic program for the determination of coral and substrate coverage using random point count methodology","type":"article-journal","volume":"32"},"uris":["http://www.mendeley.com/documents/?uuid=8fe8c4b7-13e7-4200-8e63-09d244d85250"]}],"mendeley":{"formattedCitation":"(Kohler and Gill, 2006)","manualFormatting":"(CPCe; Kohler and Gill, 2006)","plainTextFormattedCitation":"(Kohler and Gill, 2006)","previouslyFormattedCitation":"(Kohler and Gill, 2006)"},"properties":{"noteIndex":0},"schema":"https://github.com/citation-style-language/schema/raw/master/csl-citation.json"}</w:instrText>
      </w:r>
      <w:r w:rsidR="008768C8">
        <w:fldChar w:fldCharType="separate"/>
      </w:r>
      <w:r w:rsidR="008768C8" w:rsidRPr="008768C8">
        <w:rPr>
          <w:noProof/>
        </w:rPr>
        <w:t>(</w:t>
      </w:r>
      <w:r w:rsidR="008768C8">
        <w:rPr>
          <w:noProof/>
        </w:rPr>
        <w:t xml:space="preserve">CPCe; </w:t>
      </w:r>
      <w:r w:rsidR="008768C8" w:rsidRPr="008768C8">
        <w:rPr>
          <w:noProof/>
        </w:rPr>
        <w:t>Kohler and Gill, 2006)</w:t>
      </w:r>
      <w:r w:rsidR="008768C8">
        <w:fldChar w:fldCharType="end"/>
      </w:r>
      <w:r w:rsidR="008768C8">
        <w:t xml:space="preserve">. Photos were first scaled using </w:t>
      </w:r>
      <w:r w:rsidR="008768C8">
        <w:rPr>
          <w:i/>
          <w:iCs/>
        </w:rPr>
        <w:t>in situ</w:t>
      </w:r>
      <w:r w:rsidR="008768C8">
        <w:t xml:space="preserve"> </w:t>
      </w:r>
      <w:ins w:id="1" w:author="Ryan Eckert" w:date="2020-03-20T20:45:00Z">
        <w:r w:rsidR="00CB3C39">
          <w:t xml:space="preserve">scaled, parallel </w:t>
        </w:r>
      </w:ins>
      <w:r w:rsidR="008768C8">
        <w:t xml:space="preserve">laser points in </w:t>
      </w:r>
      <w:proofErr w:type="spellStart"/>
      <w:r w:rsidR="008768C8">
        <w:t>CPCe</w:t>
      </w:r>
      <w:proofErr w:type="spellEnd"/>
      <w:r w:rsidR="008768C8">
        <w:t xml:space="preserve"> to generate image areas. Photos missing scaling laser points, or with significant reductions in image quality (</w:t>
      </w:r>
      <w:r w:rsidR="008768C8">
        <w:rPr>
          <w:i/>
          <w:iCs/>
        </w:rPr>
        <w:t>e.g.</w:t>
      </w:r>
      <w:r w:rsidR="008768C8">
        <w:t xml:space="preserve"> incorrect altitude, blurriness, suspended sediment from ROV thrusters) were removed from subsequent analyses. </w:t>
      </w:r>
      <w:r w:rsidR="007719A8">
        <w:t xml:space="preserve">Transects served as statistical replicates for both datasets. </w:t>
      </w:r>
      <w:r w:rsidR="008768C8">
        <w:t>For percent cover, 50 points were randomly distributed over each photo</w:t>
      </w:r>
      <w:r w:rsidR="00552A2D">
        <w:t xml:space="preserve"> and the benthic type under each point was identified. If no biota were present under a particular point, the benthos was characterized as soft or hard bottom. Biota were identified to the lowest taxonomic level possible, given the image quality. Scleractinian corals were identified to species, cnidarians in the Class </w:t>
      </w:r>
      <w:proofErr w:type="spellStart"/>
      <w:r w:rsidR="00552A2D">
        <w:t>Alcyonacea</w:t>
      </w:r>
      <w:proofErr w:type="spellEnd"/>
      <w:r w:rsidR="00552A2D">
        <w:t xml:space="preserve"> and Order </w:t>
      </w:r>
      <w:proofErr w:type="spellStart"/>
      <w:r w:rsidR="00552A2D">
        <w:t>Antipatharia</w:t>
      </w:r>
      <w:proofErr w:type="spellEnd"/>
      <w:r w:rsidR="00552A2D">
        <w:t xml:space="preserve"> were identified to family level, sponges were identified to Class, and algae to Phylum. All other categories were categorized into bacterial mat, Chordata, echinoderm, hydroid, Mollusca, and </w:t>
      </w:r>
      <w:proofErr w:type="spellStart"/>
      <w:r w:rsidR="00552A2D">
        <w:t>Tunicata</w:t>
      </w:r>
      <w:proofErr w:type="spellEnd"/>
      <w:r w:rsidR="00552A2D">
        <w:t xml:space="preserve"> groups. Dead coral was marked as different from hard bottom substrate, and a miscellaneous category was used for unidentifiable biota. Points that could not be identified at all, such as those in shadows or sediment plumes, were labeled as “tape wand shadow” and were removed from statistical analyses. The number of points corresponding to </w:t>
      </w:r>
      <w:r w:rsidR="00552A2D">
        <w:lastRenderedPageBreak/>
        <w:t>each benthic type were then summed across all photos per transect and divided by the total number of points to generate percent cover.</w:t>
      </w:r>
      <w:r w:rsidR="007719A8">
        <w:t xml:space="preserve"> </w:t>
      </w:r>
      <w:r w:rsidR="00552A2D">
        <w:t xml:space="preserve">For species density, all individuals of coral species (including scleractinians, </w:t>
      </w:r>
      <w:r w:rsidR="007719A8">
        <w:t xml:space="preserve">soft corals, and black corals) were identified and counted per photo. Coral density was then calculated as the number of individuals </w:t>
      </w:r>
      <w:del w:id="2" w:author="Ryan Eckert" w:date="2020-03-20T21:05:00Z">
        <w:r w:rsidR="007719A8" w:rsidDel="00916A6F">
          <w:delText xml:space="preserve">per species </w:delText>
        </w:r>
      </w:del>
      <w:r w:rsidR="007719A8">
        <w:t>m</w:t>
      </w:r>
      <w:r w:rsidR="007719A8">
        <w:rPr>
          <w:vertAlign w:val="superscript"/>
        </w:rPr>
        <w:t>-2</w:t>
      </w:r>
      <w:r w:rsidR="007719A8">
        <w:t xml:space="preserve"> </w:t>
      </w:r>
      <w:ins w:id="3" w:author="Ryan Eckert" w:date="2020-03-20T21:05:00Z">
        <w:r w:rsidR="00916A6F">
          <w:t>fo</w:t>
        </w:r>
      </w:ins>
      <w:ins w:id="4" w:author="Ryan Eckert" w:date="2020-03-20T21:06:00Z">
        <w:r w:rsidR="00916A6F">
          <w:t xml:space="preserve">r each species </w:t>
        </w:r>
      </w:ins>
      <w:r w:rsidR="007719A8">
        <w:t>across the combined area of all photos in a transect. Both datasets were subjected to QAQC procedures to ensure correct identification of species</w:t>
      </w:r>
      <w:r w:rsidR="00014EF8">
        <w:t>, to verify consistency between 2010–2012 and 2014–2015 datasets,</w:t>
      </w:r>
      <w:r w:rsidR="007719A8">
        <w:t xml:space="preserve"> and </w:t>
      </w:r>
      <w:r w:rsidR="00014EF8">
        <w:t>to validate</w:t>
      </w:r>
      <w:r w:rsidR="007719A8">
        <w:t xml:space="preserve"> calculation</w:t>
      </w:r>
      <w:r w:rsidR="00014EF8">
        <w:t>s</w:t>
      </w:r>
      <w:r w:rsidR="007719A8">
        <w:t xml:space="preserve"> of percent cover and coral density metrics.</w:t>
      </w:r>
      <w:r w:rsidR="00014EF8">
        <w:t xml:space="preserve"> Both datasets were combined into a single dataset for statistical analyses.</w:t>
      </w:r>
    </w:p>
    <w:p w14:paraId="5AAD397F" w14:textId="77777777" w:rsidR="00E13A2C" w:rsidRDefault="00014EF8" w:rsidP="00B2292D">
      <w:pPr>
        <w:spacing w:line="480" w:lineRule="auto"/>
        <w:rPr>
          <w:ins w:id="5" w:author="Ryan Eckert" w:date="2020-03-26T21:02:00Z"/>
        </w:rPr>
      </w:pPr>
      <w:r>
        <w:tab/>
        <w:t>All statistical analyses were conducted in</w:t>
      </w:r>
      <w:ins w:id="6" w:author="Ryan Eckert" w:date="2020-03-20T20:46:00Z">
        <w:r w:rsidR="00CB3C39">
          <w:t xml:space="preserve"> the R statistical environment and</w:t>
        </w:r>
      </w:ins>
      <w:r>
        <w:t xml:space="preserve"> Primer v7 </w:t>
      </w:r>
      <w:r w:rsidR="004108DC">
        <w:t xml:space="preserve">and </w:t>
      </w:r>
      <w:r>
        <w:fldChar w:fldCharType="begin" w:fldLock="1"/>
      </w:r>
      <w:r w:rsidR="00916A6F">
        <w:instrText>ADDIN CSL_CITATION {"citationItems":[{"id":"ITEM-1","itemData":{"author":[{"dropping-particle":"","family":"Clarke","given":"K R","non-dropping-particle":"","parse-names":false,"suffix":""},{"dropping-particle":"","family":"Gorley","given":"R N","non-dropping-particle":"","parse-names":false,"suffix":""}],"id":"ITEM-1","issued":{"date-parts":[["2015"]]},"number-of-pages":"296","publisher":"PRIMER-E","publisher-place":"Plymouth, United Kingdom","title":"PRIMER v7: user manual/tutorial","type":"book"},"uris":["http://www.mendeley.com/documents/?uuid=109b69f9-8812-49e7-9a56-1adfa90c43ce"]},{"id":"ITEM-2","itemData":{"author":[{"dropping-particle":"","family":"Clarke","given":"KR","non-dropping-particle":"","parse-names":false,"suffix":""},{"dropping-particle":"","family":"Gorley","given":"RN","non-dropping-particle":"","parse-names":false,"suffix":""},{"dropping-particle":"","family":"Sommerfield","given":"PJ","non-dropping-particle":"","parse-names":false,"suffix":""},{"dropping-particle":"","family":"Warwick","given":"RM","non-dropping-particle":"","parse-names":false,"suffix":""}],"edition":"3rd","id":"ITEM-2","issued":{"date-parts":[["2008"]]},"publisher":"PRIMER-E Ltd.","publisher-place":"Plymouth, United Kingdom","title":"Change in marine communities: an approach to statistical analysis and interpretation","type":"book"},"uris":["http://www.mendeley.com/documents/?uuid=dee53029-f862-425c-82cf-f5bde2d49631"]},{"id":"ITEM-3","itemData":{"URL":"https://www.r-project.org/","accessed":{"date-parts":[["2019","1","1"]]},"author":[{"dropping-particle":"","family":"R Core Team","given":"","non-dropping-particle":"","parse-names":false,"suffix":""}],"id":"ITEM-3","issued":{"date-parts":[["2019"]]},"publisher-place":"Vienna, Austria","title":"R: A language and environment for statistical computing","type":"webpage"},"uris":["http://www.mendeley.com/documents/?uuid=8354a869-80f8-43d1-862d-1bc9f401702e"]}],"mendeley":{"formattedCitation":"(Clarke et al., 2008; Clarke and Gorley, 2015; R Core Team, 2019)","plainTextFormattedCitation":"(Clarke et al., 2008; Clarke and Gorley, 2015; R Core Team, 2019)","previouslyFormattedCitation":"(Clarke et al., 2008; Clarke and Gorley, 2015; R Core Team, 2019)"},"properties":{"noteIndex":0},"schema":"https://github.com/citation-style-language/schema/raw/master/csl-citation.json"}</w:instrText>
      </w:r>
      <w:r>
        <w:fldChar w:fldCharType="separate"/>
      </w:r>
      <w:r w:rsidR="00916A6F" w:rsidRPr="00916A6F">
        <w:rPr>
          <w:noProof/>
        </w:rPr>
        <w:t>(Clarke et al., 2008; Clarke and Gorley, 2015; R Core Team, 2019)</w:t>
      </w:r>
      <w:r>
        <w:fldChar w:fldCharType="end"/>
      </w:r>
      <w:r>
        <w:t xml:space="preserve">. Due to violations of normality assumptions that could not be corrected with data transformation, nonparametric </w:t>
      </w:r>
      <w:r w:rsidR="00110CD8">
        <w:t>tests were used for both percent cover and coral density datasets</w:t>
      </w:r>
      <w:r>
        <w:t>.</w:t>
      </w:r>
      <w:r w:rsidR="00110CD8">
        <w:t xml:space="preserve"> For percent cover, duplicate analyses were run on major taxa (Phylum level and general benthic type) and minor taxa (lowest taxonomic identification). </w:t>
      </w:r>
      <w:moveToRangeStart w:id="7" w:author="Ryan Eckert" w:date="2020-03-20T21:15:00Z" w:name="move35631375"/>
      <w:moveTo w:id="8" w:author="Ryan Eckert" w:date="2020-03-20T21:15:00Z">
        <w:r w:rsidR="00916A6F">
          <w:t xml:space="preserve">For </w:t>
        </w:r>
        <w:commentRangeStart w:id="9"/>
        <w:r w:rsidR="00916A6F">
          <w:t>coral density</w:t>
        </w:r>
      </w:moveTo>
      <w:commentRangeEnd w:id="9"/>
      <w:r w:rsidR="008D6A02">
        <w:rPr>
          <w:rStyle w:val="CommentReference"/>
        </w:rPr>
        <w:commentReference w:id="9"/>
      </w:r>
      <w:moveTo w:id="10" w:author="Ryan Eckert" w:date="2020-03-20T21:15:00Z">
        <w:r w:rsidR="00916A6F">
          <w:t xml:space="preserve">, the dataset containing minor taxa were used for all statistical analyses. </w:t>
        </w:r>
      </w:moveTo>
      <w:moveToRangeEnd w:id="7"/>
    </w:p>
    <w:p w14:paraId="232F577F" w14:textId="7B6F71E0" w:rsidR="003C3BF3" w:rsidRDefault="00606060" w:rsidP="00E13A2C">
      <w:pPr>
        <w:spacing w:line="480" w:lineRule="auto"/>
        <w:ind w:firstLine="720"/>
        <w:rPr>
          <w:ins w:id="11" w:author="Ryan Eckert" w:date="2020-03-26T13:48:00Z"/>
        </w:rPr>
        <w:pPrChange w:id="12" w:author="Ryan Eckert" w:date="2020-03-26T21:02:00Z">
          <w:pPr>
            <w:spacing w:line="480" w:lineRule="auto"/>
          </w:pPr>
        </w:pPrChange>
      </w:pPr>
      <w:ins w:id="13" w:author="Ryan Eckert" w:date="2020-03-26T15:06:00Z">
        <w:r>
          <w:t>To assess the alpha diversity of coral communities</w:t>
        </w:r>
      </w:ins>
      <w:ins w:id="14" w:author="Ryan Eckert" w:date="2020-03-26T21:02:00Z">
        <w:r w:rsidR="00E13A2C">
          <w:t>,</w:t>
        </w:r>
      </w:ins>
      <w:ins w:id="15" w:author="Ryan Eckert" w:date="2020-03-26T15:06:00Z">
        <w:r>
          <w:t xml:space="preserve"> r</w:t>
        </w:r>
      </w:ins>
      <w:ins w:id="16" w:author="Ryan Eckert" w:date="2020-03-26T13:48:00Z">
        <w:r w:rsidR="003C3BF3">
          <w:t>ichness, diversity, and evenness were calculated</w:t>
        </w:r>
      </w:ins>
      <w:ins w:id="17" w:author="Ryan Eckert" w:date="2020-03-26T21:03:00Z">
        <w:r w:rsidR="00E13A2C">
          <w:t xml:space="preserve"> </w:t>
        </w:r>
        <w:r w:rsidR="00E13A2C">
          <w:rPr>
            <w:color w:val="000000"/>
          </w:rPr>
          <w:t>for each transect and each bank as a whole</w:t>
        </w:r>
      </w:ins>
      <w:ins w:id="18" w:author="Ryan Eckert" w:date="2020-03-26T13:48:00Z">
        <w:r w:rsidR="003C3BF3">
          <w:t xml:space="preserve">. Analyses were conducted for all corals (Orders </w:t>
        </w:r>
        <w:proofErr w:type="spellStart"/>
        <w:r w:rsidR="003C3BF3">
          <w:t>Alcyonacea</w:t>
        </w:r>
        <w:proofErr w:type="spellEnd"/>
        <w:r w:rsidR="003C3BF3">
          <w:t xml:space="preserve">, </w:t>
        </w:r>
        <w:proofErr w:type="spellStart"/>
        <w:r w:rsidR="003C3BF3">
          <w:t>Antipatharia</w:t>
        </w:r>
        <w:proofErr w:type="spellEnd"/>
        <w:r w:rsidR="003C3BF3">
          <w:t xml:space="preserve">, </w:t>
        </w:r>
        <w:proofErr w:type="spellStart"/>
        <w:r w:rsidR="003C3BF3">
          <w:t>A</w:t>
        </w:r>
      </w:ins>
      <w:ins w:id="19" w:author="Ryan Eckert" w:date="2020-03-26T15:05:00Z">
        <w:r w:rsidRPr="00606060">
          <w:t>nthoathecata</w:t>
        </w:r>
      </w:ins>
      <w:proofErr w:type="spellEnd"/>
      <w:ins w:id="20" w:author="Ryan Eckert" w:date="2020-03-26T13:48:00Z">
        <w:r w:rsidR="003C3BF3">
          <w:t xml:space="preserve">, and Scleractinia) at the Family level and for all Scleractinian corals to the </w:t>
        </w:r>
      </w:ins>
      <w:ins w:id="21" w:author="Ryan Eckert" w:date="2020-03-26T15:07:00Z">
        <w:r>
          <w:t>species</w:t>
        </w:r>
      </w:ins>
      <w:ins w:id="22" w:author="Ryan Eckert" w:date="2020-03-26T13:48:00Z">
        <w:r w:rsidR="003C3BF3">
          <w:t xml:space="preserve"> level. Kruskal-Wallis tests were conducted for each metric to determine differences between banks. Following any significant tests pairwise Conover-Iman tests were implemented, using FDR corrected </w:t>
        </w:r>
        <w:r w:rsidR="003C3BF3">
          <w:rPr>
            <w:i/>
            <w:iCs/>
          </w:rPr>
          <w:t>p</w:t>
        </w:r>
        <w:r w:rsidR="003C3BF3">
          <w:t>-values.</w:t>
        </w:r>
      </w:ins>
    </w:p>
    <w:p w14:paraId="2CC06807" w14:textId="6A255C8B" w:rsidR="008D6A02" w:rsidDel="006A5434" w:rsidRDefault="00110CD8" w:rsidP="00E13A2C">
      <w:pPr>
        <w:spacing w:line="480" w:lineRule="auto"/>
        <w:ind w:firstLine="720"/>
        <w:rPr>
          <w:del w:id="23" w:author="Ryan Eckert" w:date="2020-03-20T21:37:00Z"/>
        </w:rPr>
        <w:pPrChange w:id="24" w:author="Ryan Eckert" w:date="2020-03-26T21:00:00Z">
          <w:pPr>
            <w:spacing w:line="480" w:lineRule="auto"/>
          </w:pPr>
        </w:pPrChange>
      </w:pPr>
      <w:del w:id="25" w:author="Ryan Eckert" w:date="2020-03-26T21:03:00Z">
        <w:r w:rsidDel="00E13A2C">
          <w:delText xml:space="preserve">Data </w:delText>
        </w:r>
      </w:del>
      <w:ins w:id="26" w:author="Ryan Eckert" w:date="2020-03-26T21:03:00Z">
        <w:r w:rsidR="00E13A2C">
          <w:t>For community multivariate analyses</w:t>
        </w:r>
      </w:ins>
      <w:ins w:id="27" w:author="Ryan Eckert" w:date="2020-03-27T01:17:00Z">
        <w:r w:rsidR="006A1B6E">
          <w:t>,</w:t>
        </w:r>
      </w:ins>
      <w:ins w:id="28" w:author="Ryan Eckert" w:date="2020-03-26T21:03:00Z">
        <w:r w:rsidR="00E13A2C">
          <w:t xml:space="preserve"> data </w:t>
        </w:r>
      </w:ins>
      <w:r>
        <w:t xml:space="preserve">were </w:t>
      </w:r>
      <w:del w:id="29" w:author="Ryan Eckert" w:date="2020-03-26T21:00:00Z">
        <w:r w:rsidDel="00E13A2C">
          <w:delText xml:space="preserve">first </w:delText>
        </w:r>
      </w:del>
      <w:r>
        <w:t>standardized across transects, and square</w:t>
      </w:r>
      <w:ins w:id="30" w:author="Ryan Eckert" w:date="2020-03-27T01:17:00Z">
        <w:r w:rsidR="006A1B6E">
          <w:t xml:space="preserve"> </w:t>
        </w:r>
      </w:ins>
      <w:del w:id="31" w:author="Ryan Eckert" w:date="2020-03-27T01:13:00Z">
        <w:r w:rsidDel="006A1B6E">
          <w:delText>-</w:delText>
        </w:r>
      </w:del>
      <w:r>
        <w:t>root</w:t>
      </w:r>
      <w:ins w:id="32" w:author="Ryan Eckert" w:date="2020-03-27T01:13:00Z">
        <w:r w:rsidR="006A1B6E">
          <w:t>-</w:t>
        </w:r>
      </w:ins>
      <w:del w:id="33" w:author="Ryan Eckert" w:date="2020-03-27T01:13:00Z">
        <w:r w:rsidDel="006A1B6E">
          <w:delText xml:space="preserve"> </w:delText>
        </w:r>
      </w:del>
      <w:r>
        <w:t xml:space="preserve">transformed to reduce influence of zero values found in many community datasets. </w:t>
      </w:r>
      <w:ins w:id="34" w:author="Ryan Eckert" w:date="2020-03-27T01:15:00Z">
        <w:r w:rsidR="006A1B6E">
          <w:lastRenderedPageBreak/>
          <w:t xml:space="preserve">Hierarchical cluster analyses were </w:t>
        </w:r>
        <w:proofErr w:type="spellStart"/>
        <w:r w:rsidR="006A1B6E">
          <w:t>preforemd</w:t>
        </w:r>
        <w:proofErr w:type="spellEnd"/>
        <w:r w:rsidR="006A1B6E">
          <w:t xml:space="preserve"> in R using the </w:t>
        </w:r>
        <w:proofErr w:type="spellStart"/>
        <w:r w:rsidR="006A1B6E">
          <w:rPr>
            <w:i/>
            <w:iCs/>
          </w:rPr>
          <w:t>hclust</w:t>
        </w:r>
        <w:proofErr w:type="spellEnd"/>
        <w:r w:rsidR="006A1B6E">
          <w:rPr>
            <w:i/>
            <w:iCs/>
          </w:rPr>
          <w:t xml:space="preserve"> </w:t>
        </w:r>
        <w:r w:rsidR="006A1B6E">
          <w:t xml:space="preserve">function with an average </w:t>
        </w:r>
      </w:ins>
      <w:ins w:id="35" w:author="Ryan Eckert" w:date="2020-03-27T01:16:00Z">
        <w:r w:rsidR="006A1B6E">
          <w:t>agglomerative</w:t>
        </w:r>
      </w:ins>
      <w:ins w:id="36" w:author="Ryan Eckert" w:date="2020-03-27T01:15:00Z">
        <w:r w:rsidR="006A1B6E">
          <w:t xml:space="preserve"> algorithm. </w:t>
        </w:r>
      </w:ins>
      <w:del w:id="37" w:author="Ryan Eckert" w:date="2020-03-20T21:28:00Z">
        <w:r w:rsidDel="0039211B">
          <w:delText xml:space="preserve">A </w:delText>
        </w:r>
      </w:del>
      <w:del w:id="38" w:author="Ryan Eckert" w:date="2020-03-20T21:17:00Z">
        <w:r w:rsidDel="008D6A02">
          <w:delText xml:space="preserve">resemblance </w:delText>
        </w:r>
      </w:del>
      <w:del w:id="39" w:author="Ryan Eckert" w:date="2020-03-20T21:28:00Z">
        <w:r w:rsidDel="0039211B">
          <w:delText>matrix</w:delText>
        </w:r>
      </w:del>
      <w:del w:id="40" w:author="Ryan Eckert" w:date="2020-03-26T21:04:00Z">
        <w:r w:rsidDel="00E13A2C">
          <w:delText xml:space="preserve"> </w:delText>
        </w:r>
      </w:del>
      <w:del w:id="41" w:author="Ryan Eckert" w:date="2020-03-20T21:28:00Z">
        <w:r w:rsidDel="0039211B">
          <w:delText>was</w:delText>
        </w:r>
      </w:del>
      <w:del w:id="42" w:author="Ryan Eckert" w:date="2020-03-26T21:04:00Z">
        <w:r w:rsidDel="00E13A2C">
          <w:delText xml:space="preserve"> created for transects using Bray-Curtis similarity for statistical and ordination analyse</w:delText>
        </w:r>
      </w:del>
      <w:ins w:id="43" w:author="Ryan Eckert" w:date="2020-03-26T21:04:00Z">
        <w:r w:rsidR="00E13A2C">
          <w:t>Beta diversity was visualized using</w:t>
        </w:r>
      </w:ins>
      <w:ins w:id="44" w:author="Ryan Eckert" w:date="2020-03-20T21:19:00Z">
        <w:r w:rsidR="008D6A02">
          <w:t xml:space="preserve"> non-metric multidimensional scaling</w:t>
        </w:r>
      </w:ins>
      <w:ins w:id="45" w:author="Ryan Eckert" w:date="2020-03-20T21:32:00Z">
        <w:r w:rsidR="0039211B">
          <w:t xml:space="preserve"> (nMDS)</w:t>
        </w:r>
      </w:ins>
      <w:del w:id="46" w:author="Ryan Eckert" w:date="2020-03-20T21:19:00Z">
        <w:r w:rsidDel="008D6A02">
          <w:delText>s</w:delText>
        </w:r>
      </w:del>
      <w:r w:rsidR="00916A6F">
        <w:t xml:space="preserve"> </w:t>
      </w:r>
      <w:ins w:id="47" w:author="Ryan Eckert" w:date="2020-03-26T21:05:00Z">
        <w:r w:rsidR="00E13A2C">
          <w:t>based on</w:t>
        </w:r>
      </w:ins>
      <w:ins w:id="48" w:author="Ryan Eckert" w:date="2020-03-27T01:14:00Z">
        <w:r w:rsidR="006A1B6E">
          <w:t xml:space="preserve"> Bray-Curtis dissimilarities </w:t>
        </w:r>
      </w:ins>
      <w:ins w:id="49" w:author="Ryan Eckert" w:date="2020-03-20T21:20:00Z">
        <w:r w:rsidR="008D6A02">
          <w:t>with</w:t>
        </w:r>
      </w:ins>
      <w:del w:id="50" w:author="Ryan Eckert" w:date="2020-03-20T21:20:00Z">
        <w:r w:rsidR="00916A6F" w:rsidDel="008D6A02">
          <w:delText>with</w:delText>
        </w:r>
      </w:del>
      <w:r w:rsidR="00916A6F">
        <w:t xml:space="preserve"> the R package</w:t>
      </w:r>
      <w:ins w:id="51" w:author="Ryan Eckert" w:date="2020-03-20T21:17:00Z">
        <w:r w:rsidR="008D6A02">
          <w:t xml:space="preserve"> </w:t>
        </w:r>
        <w:r w:rsidR="008D6A02" w:rsidRPr="008D6A02">
          <w:rPr>
            <w:i/>
            <w:iCs/>
            <w:rPrChange w:id="52" w:author="Ryan Eckert" w:date="2020-03-20T21:17:00Z">
              <w:rPr/>
            </w:rPrChange>
          </w:rPr>
          <w:t>vegan</w:t>
        </w:r>
      </w:ins>
      <w:del w:id="53" w:author="Ryan Eckert" w:date="2020-03-20T21:18:00Z">
        <w:r w:rsidR="00916A6F" w:rsidDel="008D6A02">
          <w:delText xml:space="preserve"> </w:delText>
        </w:r>
      </w:del>
      <w:ins w:id="54" w:author="Ryan Eckert" w:date="2020-03-20T21:18:00Z">
        <w:r w:rsidR="008D6A02">
          <w:t xml:space="preserve"> </w:t>
        </w:r>
        <w:r w:rsidR="008D6A02">
          <w:fldChar w:fldCharType="begin" w:fldLock="1"/>
        </w:r>
      </w:ins>
      <w:r w:rsidR="008D6A02">
        <w:instrText>ADDIN CSL_CITATION {"citationItems":[{"id":"ITEM-1","itemData":{"URL":"https://cran.r-project.org/package=vegan","accessed":{"date-parts":[["2020","10","2"]]},"author":[{"dropping-particle":"","family":"Oksanen","given":"Jari","non-dropping-particle":"","parse-names":false,"suffix":""},{"dropping-particle":"","family":"Blanchet","given":"F Guillaume","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 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note":"R package version 2.5-4","title":"vegan: Community ecology package","type":"webpage"},"uris":["http://www.mendeley.com/documents/?uuid=9be773e6-f2e7-4524-b303-fd7698db3eb5"]}],"mendeley":{"formattedCitation":"(Oksanen et al., 2019)","plainTextFormattedCitation":"(Oksanen et al., 2019)"},"properties":{"noteIndex":0},"schema":"https://github.com/citation-style-language/schema/raw/master/csl-citation.json"}</w:instrText>
      </w:r>
      <w:r w:rsidR="008D6A02">
        <w:fldChar w:fldCharType="separate"/>
      </w:r>
      <w:r w:rsidR="008D6A02" w:rsidRPr="008D6A02">
        <w:rPr>
          <w:noProof/>
        </w:rPr>
        <w:t>(Oksanen et al., 2019)</w:t>
      </w:r>
      <w:ins w:id="55" w:author="Ryan Eckert" w:date="2020-03-20T21:18:00Z">
        <w:r w:rsidR="008D6A02">
          <w:fldChar w:fldCharType="end"/>
        </w:r>
      </w:ins>
      <w:del w:id="56" w:author="Ryan Eckert" w:date="2020-03-20T21:18:00Z">
        <w:r w:rsidR="00916A6F" w:rsidDel="008D6A02">
          <w:delText xml:space="preserve">were run between banks with the function </w:delText>
        </w:r>
        <w:r w:rsidR="00916A6F" w:rsidRPr="00646B48" w:rsidDel="008D6A02">
          <w:rPr>
            <w:i/>
            <w:iCs/>
          </w:rPr>
          <w:delText>pairwiseAdonis</w:delText>
        </w:r>
      </w:del>
      <w:r>
        <w:t xml:space="preserve">. </w:t>
      </w:r>
      <w:r w:rsidR="004221CE">
        <w:t>Permutational analyses of variance (PERMANOVA</w:t>
      </w:r>
      <w:ins w:id="57" w:author="Ryan Eckert" w:date="2020-03-20T20:48:00Z">
        <w:r w:rsidR="00CB3C39">
          <w:t>; 9,999 permutations</w:t>
        </w:r>
      </w:ins>
      <w:r w:rsidR="004221CE">
        <w:t xml:space="preserve">) were conducted </w:t>
      </w:r>
      <w:ins w:id="58" w:author="Ryan Eckert" w:date="2020-03-20T20:47:00Z">
        <w:r w:rsidR="00CB3C39">
          <w:t xml:space="preserve">using the </w:t>
        </w:r>
      </w:ins>
      <w:proofErr w:type="spellStart"/>
      <w:ins w:id="59" w:author="Ryan Eckert" w:date="2020-03-27T01:13:00Z">
        <w:r w:rsidR="006A1B6E" w:rsidRPr="006A1B6E">
          <w:rPr>
            <w:i/>
            <w:iCs/>
            <w:rPrChange w:id="60" w:author="Ryan Eckert" w:date="2020-03-27T01:13:00Z">
              <w:rPr/>
            </w:rPrChange>
          </w:rPr>
          <w:t>a</w:t>
        </w:r>
      </w:ins>
      <w:del w:id="61" w:author="Ryan Eckert" w:date="2020-03-20T21:12:00Z">
        <w:r w:rsidR="00916A6F" w:rsidDel="00916A6F">
          <w:rPr>
            <w:i/>
            <w:iCs/>
          </w:rPr>
          <w:delText>a</w:delText>
        </w:r>
      </w:del>
      <w:ins w:id="62" w:author="Ryan Eckert" w:date="2020-03-27T01:13:00Z">
        <w:r w:rsidR="006A1B6E">
          <w:rPr>
            <w:i/>
            <w:iCs/>
          </w:rPr>
          <w:t>donis</w:t>
        </w:r>
      </w:ins>
      <w:proofErr w:type="spellEnd"/>
      <w:ins w:id="63" w:author="Ryan Eckert" w:date="2020-03-20T20:47:00Z">
        <w:r w:rsidR="00CB3C39">
          <w:rPr>
            <w:i/>
            <w:iCs/>
          </w:rPr>
          <w:t xml:space="preserve"> </w:t>
        </w:r>
        <w:r w:rsidR="00CB3C39">
          <w:t xml:space="preserve">function in </w:t>
        </w:r>
        <w:r w:rsidR="00CB3C39" w:rsidRPr="00CB3C39">
          <w:rPr>
            <w:i/>
            <w:iCs/>
          </w:rPr>
          <w:t>vegan</w:t>
        </w:r>
        <w:r w:rsidR="00CB3C39">
          <w:rPr>
            <w:i/>
            <w:iCs/>
          </w:rPr>
          <w:t xml:space="preserve"> </w:t>
        </w:r>
      </w:ins>
      <w:r w:rsidR="004221CE" w:rsidRPr="00CB3C39">
        <w:t>to</w:t>
      </w:r>
      <w:r w:rsidR="004221CE">
        <w:t xml:space="preserve"> identify overall differences in benthic communities among </w:t>
      </w:r>
      <w:ins w:id="64" w:author="Ryan Eckert" w:date="2020-03-20T21:32:00Z">
        <w:r w:rsidR="0039211B">
          <w:t>banks</w:t>
        </w:r>
      </w:ins>
      <w:del w:id="65" w:author="Ryan Eckert" w:date="2020-03-20T21:32:00Z">
        <w:r w:rsidR="004221CE" w:rsidDel="0039211B">
          <w:delText>sites</w:delText>
        </w:r>
      </w:del>
      <w:del w:id="66" w:author="Ryan Eckert" w:date="2020-03-20T21:14:00Z">
        <w:r w:rsidR="00916A6F" w:rsidDel="00916A6F">
          <w:delText xml:space="preserve"> </w:delText>
        </w:r>
        <w:r w:rsidR="00916A6F" w:rsidDel="00916A6F">
          <w:fldChar w:fldCharType="begin" w:fldLock="1"/>
        </w:r>
        <w:r w:rsidR="00916A6F" w:rsidRPr="00916A6F" w:rsidDel="00916A6F">
          <w:delInstrText>ADDIN CSL_CITATION {"citationItems":[{"id":"ITEM-1","itemData":{"URL":"https://cran.r-project.org/package=vegan","accessed":{"date-parts":[["2020","10","2"]]},"author":[{"dropping-particle":"","family":"Oksanen","given":"Jari","non-dropping-particle":"","parse-names":false,"suffix":""},{"dropping-particle":"","family":"Blanchet","given":"F Guillaume","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 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note":"R package version 2.5-4","title":"vegan: Community ecology package","type":"webpage"},"uris":["http://www.mendeley.com/documents/?uuid=9be773e6-f2e7-4524-b303-fd7698db3eb5"]}],"mendeley":{"formattedCitation":"(Oksanen et al., 2019)","plainTextFormattedCitation":"(Oksanen et al., 2019)","previouslyFormattedCitation":"(Oksanen et al., 2019)"},"properties":{"noteIndex":0},"schema":"https://github.com/citation-style-language/schema/raw/master/csl-citation.json"}</w:delInstrText>
        </w:r>
        <w:r w:rsidR="00916A6F" w:rsidDel="00916A6F">
          <w:fldChar w:fldCharType="separate"/>
        </w:r>
        <w:r w:rsidR="00916A6F" w:rsidRPr="00916A6F" w:rsidDel="00916A6F">
          <w:rPr>
            <w:noProof/>
          </w:rPr>
          <w:delText>(Oksanen et al., 2019)</w:delText>
        </w:r>
        <w:r w:rsidR="00916A6F" w:rsidDel="00916A6F">
          <w:fldChar w:fldCharType="end"/>
        </w:r>
      </w:del>
      <w:del w:id="67" w:author="Ryan Eckert" w:date="2020-03-20T20:48:00Z">
        <w:r w:rsidR="004221CE" w:rsidDel="00CB3C39">
          <w:delText>, where pairwise PERMANOVA identified significant pairwise comparisons between sites. PERMANOVA parameters included Type III SS, unrestricted permutation of raw data, and 9,999 permutations</w:delText>
        </w:r>
      </w:del>
      <w:r w:rsidR="004221CE">
        <w:t>.</w:t>
      </w:r>
      <w:ins w:id="68" w:author="Ryan Eckert" w:date="2020-03-20T20:48:00Z">
        <w:r w:rsidR="00CB3C39">
          <w:t xml:space="preserve"> Following any significant PERMANOVA</w:t>
        </w:r>
      </w:ins>
      <w:ins w:id="69" w:author="Ryan Eckert" w:date="2020-03-20T20:50:00Z">
        <w:r w:rsidR="00CB3C39">
          <w:t xml:space="preserve"> results</w:t>
        </w:r>
      </w:ins>
      <w:ins w:id="70" w:author="Ryan Eckert" w:date="2020-03-20T20:48:00Z">
        <w:r w:rsidR="00CB3C39">
          <w:t xml:space="preserve"> </w:t>
        </w:r>
      </w:ins>
      <w:ins w:id="71" w:author="Ryan Eckert" w:date="2020-03-20T20:49:00Z">
        <w:r w:rsidR="00CB3C39">
          <w:t xml:space="preserve">the function </w:t>
        </w:r>
        <w:proofErr w:type="spellStart"/>
        <w:r w:rsidR="00CB3C39">
          <w:rPr>
            <w:i/>
            <w:iCs/>
          </w:rPr>
          <w:t>pairwiseAdonis</w:t>
        </w:r>
        <w:proofErr w:type="spellEnd"/>
        <w:r w:rsidR="00CB3C39">
          <w:rPr>
            <w:i/>
            <w:iCs/>
          </w:rPr>
          <w:t xml:space="preserve"> </w:t>
        </w:r>
        <w:r w:rsidR="00CB3C39">
          <w:t xml:space="preserve">was </w:t>
        </w:r>
      </w:ins>
      <w:ins w:id="72" w:author="Ryan Eckert" w:date="2020-03-20T20:50:00Z">
        <w:r w:rsidR="00CB3C39">
          <w:t xml:space="preserve">used </w:t>
        </w:r>
      </w:ins>
      <w:ins w:id="73" w:author="Ryan Eckert" w:date="2020-03-20T21:32:00Z">
        <w:r w:rsidR="0039211B">
          <w:t>to conduct</w:t>
        </w:r>
      </w:ins>
      <w:ins w:id="74" w:author="Ryan Eckert" w:date="2020-03-20T20:50:00Z">
        <w:r w:rsidR="00CB3C39">
          <w:t xml:space="preserve"> pairwise comparisons between banks</w:t>
        </w:r>
      </w:ins>
      <w:ins w:id="75" w:author="Ryan Eckert" w:date="2020-03-20T21:32:00Z">
        <w:r w:rsidR="0039211B">
          <w:t>, with false discov</w:t>
        </w:r>
      </w:ins>
      <w:ins w:id="76" w:author="Ryan Eckert" w:date="2020-03-20T21:33:00Z">
        <w:r w:rsidR="0039211B">
          <w:t xml:space="preserve">ery rate (FDR) corrected </w:t>
        </w:r>
        <w:r w:rsidR="0039211B">
          <w:rPr>
            <w:i/>
            <w:iCs/>
          </w:rPr>
          <w:t>p</w:t>
        </w:r>
        <w:r w:rsidR="0039211B">
          <w:t>-values</w:t>
        </w:r>
      </w:ins>
      <w:r w:rsidR="00916A6F">
        <w:t xml:space="preserve"> </w:t>
      </w:r>
      <w:r w:rsidR="00916A6F">
        <w:fldChar w:fldCharType="begin" w:fldLock="1"/>
      </w:r>
      <w:r w:rsidR="008D6A02">
        <w:instrText>ADDIN CSL_CITATION {"citationItems":[{"id":"ITEM-1","itemData":{"URL":"https://github.com/pmartinezarbizu/pairwiseAdonis","accessed":{"date-parts":[["2019","2","10"]]},"author":[{"dropping-particle":"","family":"Martinez Arbizu","given":"Pedro","non-dropping-particle":"","parse-names":false,"suffix":""}],"id":"ITEM-1","issued":{"date-parts":[["2017"]]},"note":"R package version 0.0.1","title":"pairwiseAdonis: Pairwise multilevel comparison using adonis","type":"webpage"},"uris":["http://www.mendeley.com/documents/?uuid=08f4fbaa-ea59-4654-8603-a791d6fcb9d0"]}],"mendeley":{"formattedCitation":"(Martinez Arbizu, 2017)","plainTextFormattedCitation":"(Martinez Arbizu, 2017)","previouslyFormattedCitation":"(Martinez Arbizu, 2017)"},"properties":{"noteIndex":0},"schema":"https://github.com/citation-style-language/schema/raw/master/csl-citation.json"}</w:instrText>
      </w:r>
      <w:r w:rsidR="00916A6F">
        <w:fldChar w:fldCharType="separate"/>
      </w:r>
      <w:r w:rsidR="00916A6F" w:rsidRPr="00916A6F">
        <w:rPr>
          <w:noProof/>
        </w:rPr>
        <w:t>(Martinez Arbizu, 2017)</w:t>
      </w:r>
      <w:r w:rsidR="00916A6F">
        <w:fldChar w:fldCharType="end"/>
      </w:r>
      <w:r w:rsidR="00916A6F">
        <w:t>.</w:t>
      </w:r>
      <w:ins w:id="77" w:author="Ryan Eckert" w:date="2020-03-20T20:48:00Z">
        <w:r w:rsidR="00CB3C39">
          <w:t xml:space="preserve"> </w:t>
        </w:r>
      </w:ins>
      <w:del w:id="78" w:author="Ryan Eckert" w:date="2020-03-20T20:49:00Z">
        <w:r w:rsidR="004221CE" w:rsidDel="00CB3C39">
          <w:delText xml:space="preserve"> </w:delText>
        </w:r>
      </w:del>
      <w:r w:rsidR="004221CE">
        <w:t xml:space="preserve">Similarity percentage (SIMPER) tests </w:t>
      </w:r>
      <w:r w:rsidR="00916A6F">
        <w:t xml:space="preserve">were run in PRIMER v7 to </w:t>
      </w:r>
      <w:r w:rsidR="004221CE">
        <w:t>determine</w:t>
      </w:r>
      <w:del w:id="79" w:author="Ryan Eckert" w:date="2020-03-20T21:25:00Z">
        <w:r w:rsidR="004221CE" w:rsidDel="008D6A02">
          <w:delText>d</w:delText>
        </w:r>
      </w:del>
      <w:r w:rsidR="004221CE">
        <w:t xml:space="preserve"> </w:t>
      </w:r>
      <w:ins w:id="80" w:author="Ryan Eckert" w:date="2020-03-27T01:18:00Z">
        <w:r w:rsidR="003D7973">
          <w:t>which</w:t>
        </w:r>
      </w:ins>
      <w:del w:id="81" w:author="Ryan Eckert" w:date="2020-03-27T01:18:00Z">
        <w:r w:rsidR="004221CE" w:rsidDel="003D7973">
          <w:delText>the</w:delText>
        </w:r>
      </w:del>
      <w:r w:rsidR="004221CE">
        <w:t xml:space="preserve"> benthic </w:t>
      </w:r>
      <w:del w:id="82" w:author="Ryan Eckert" w:date="2020-03-20T21:25:00Z">
        <w:r w:rsidR="004221CE" w:rsidDel="008D6A02">
          <w:delText xml:space="preserve">types </w:delText>
        </w:r>
      </w:del>
      <w:ins w:id="83" w:author="Ryan Eckert" w:date="2020-03-20T21:25:00Z">
        <w:r w:rsidR="008D6A02">
          <w:t xml:space="preserve">taxa/types </w:t>
        </w:r>
      </w:ins>
      <w:del w:id="84" w:author="Ryan Eckert" w:date="2020-03-20T21:26:00Z">
        <w:r w:rsidR="004221CE" w:rsidDel="008D6A02">
          <w:delText xml:space="preserve">most strongly </w:delText>
        </w:r>
      </w:del>
      <w:r w:rsidR="004221CE">
        <w:t>contribut</w:t>
      </w:r>
      <w:ins w:id="85" w:author="Ryan Eckert" w:date="2020-03-20T21:26:00Z">
        <w:r w:rsidR="008D6A02">
          <w:t>ed most strongly</w:t>
        </w:r>
      </w:ins>
      <w:del w:id="86" w:author="Ryan Eckert" w:date="2020-03-20T21:26:00Z">
        <w:r w:rsidR="004221CE" w:rsidDel="008D6A02">
          <w:delText>ing</w:delText>
        </w:r>
      </w:del>
      <w:r w:rsidR="004221CE">
        <w:t xml:space="preserve"> to community variation among sites</w:t>
      </w:r>
      <w:r w:rsidR="00810AE2">
        <w:t xml:space="preserve"> using a similarity cutoff of 70%.</w:t>
      </w:r>
      <w:del w:id="87" w:author="Ryan Eckert" w:date="2020-03-20T21:20:00Z">
        <w:r w:rsidR="00810AE2" w:rsidDel="008D6A02">
          <w:delText xml:space="preserve"> Multivariate differences among sites were visualized with nonmetric multidimensional scaling plots (nMDS), with similarity overlays generated from hierarchical cluster analysis.</w:delText>
        </w:r>
      </w:del>
    </w:p>
    <w:p w14:paraId="29EC39FE" w14:textId="05297199" w:rsidR="00EE79AA" w:rsidRDefault="00EE79AA" w:rsidP="00E13A2C">
      <w:pPr>
        <w:spacing w:line="480" w:lineRule="auto"/>
        <w:ind w:firstLine="720"/>
        <w:pPrChange w:id="88" w:author="Ryan Eckert" w:date="2020-03-26T21:00:00Z">
          <w:pPr>
            <w:spacing w:line="480" w:lineRule="auto"/>
          </w:pPr>
        </w:pPrChange>
      </w:pPr>
      <w:del w:id="89" w:author="Ryan Eckert" w:date="2020-03-20T21:37:00Z">
        <w:r w:rsidDel="006A5434">
          <w:tab/>
        </w:r>
      </w:del>
      <w:moveFromRangeStart w:id="90" w:author="Ryan Eckert" w:date="2020-03-20T21:15:00Z" w:name="move35631375"/>
      <w:moveFrom w:id="91" w:author="Ryan Eckert" w:date="2020-03-20T21:15:00Z">
        <w:r w:rsidDel="00916A6F">
          <w:t xml:space="preserve">For coral density, the dataset containing minor taxa were used for all statistical analyses. </w:t>
        </w:r>
      </w:moveFrom>
      <w:moveFromRangeEnd w:id="90"/>
      <w:del w:id="92" w:author="Ryan Eckert" w:date="2020-03-20T21:15:00Z">
        <w:r w:rsidDel="00916A6F">
          <w:delText>Data were standardized across transects and square-root transformed to generate a Bray-Curtis similarity matrix. PERMANOVA were conducted to assess overall differences in coral density among sites, with pairwise PERMANOVA to identify significant differences between pairs of sites. Test parameters were identical to those described earlier. A SIMPER was run to determine the strongest contributors to coral density at each site</w:delText>
        </w:r>
        <w:r w:rsidR="00180EF1" w:rsidDel="00916A6F">
          <w:delText>, once again using a cutoff of 70%</w:delText>
        </w:r>
        <w:r w:rsidDel="00916A6F">
          <w:delText xml:space="preserve">. nMDS was used to visualize differences in coral density among sites, with similarity cluster overlays </w:delText>
        </w:r>
        <w:r w:rsidR="00180EF1" w:rsidDel="00916A6F">
          <w:delText>using the same parameters as for the percent cover datasets.</w:delText>
        </w:r>
      </w:del>
    </w:p>
    <w:p w14:paraId="43B0F843" w14:textId="77777777" w:rsidR="00061B74" w:rsidRDefault="00061B74" w:rsidP="00B2292D">
      <w:pPr>
        <w:spacing w:line="480" w:lineRule="auto"/>
      </w:pPr>
    </w:p>
    <w:p w14:paraId="20828597" w14:textId="30ABFC83" w:rsidR="00061B74" w:rsidRDefault="00061B74" w:rsidP="00061B74">
      <w:pPr>
        <w:spacing w:line="480" w:lineRule="auto"/>
        <w:rPr>
          <w:ins w:id="93" w:author="Ryan Eckert" w:date="2020-03-27T01:11:00Z"/>
          <w:b/>
          <w:bCs/>
        </w:rPr>
      </w:pPr>
      <w:r>
        <w:rPr>
          <w:b/>
          <w:bCs/>
        </w:rPr>
        <w:t>Results</w:t>
      </w:r>
    </w:p>
    <w:p w14:paraId="51030ABA" w14:textId="02D1E001" w:rsidR="006A1B6E" w:rsidRPr="006A1B6E" w:rsidRDefault="006A1B6E" w:rsidP="00061B74">
      <w:pPr>
        <w:spacing w:line="480" w:lineRule="auto"/>
        <w:rPr>
          <w:i/>
          <w:iCs/>
          <w:rPrChange w:id="94" w:author="Ryan Eckert" w:date="2020-03-27T01:11:00Z">
            <w:rPr>
              <w:b/>
              <w:bCs/>
            </w:rPr>
          </w:rPrChange>
        </w:rPr>
      </w:pPr>
      <w:ins w:id="95" w:author="Ryan Eckert" w:date="2020-03-27T01:11:00Z">
        <w:r w:rsidRPr="006A1B6E">
          <w:rPr>
            <w:i/>
            <w:iCs/>
            <w:rPrChange w:id="96" w:author="Ryan Eckert" w:date="2020-03-27T01:11:00Z">
              <w:rPr>
                <w:b/>
                <w:bCs/>
              </w:rPr>
            </w:rPrChange>
          </w:rPr>
          <w:t>Alpha diversity</w:t>
        </w:r>
      </w:ins>
    </w:p>
    <w:p w14:paraId="1D0B4351" w14:textId="43A59992" w:rsidR="006A1B6E" w:rsidRPr="006A1B6E" w:rsidRDefault="006A1B6E" w:rsidP="00061B74">
      <w:pPr>
        <w:spacing w:line="480" w:lineRule="auto"/>
        <w:rPr>
          <w:ins w:id="97" w:author="Ryan Eckert" w:date="2020-03-27T01:11:00Z"/>
          <w:rPrChange w:id="98" w:author="Ryan Eckert" w:date="2020-03-27T01:13:00Z">
            <w:rPr>
              <w:ins w:id="99" w:author="Ryan Eckert" w:date="2020-03-27T01:11:00Z"/>
              <w:i/>
              <w:iCs/>
            </w:rPr>
          </w:rPrChange>
        </w:rPr>
      </w:pPr>
      <w:ins w:id="100" w:author="Ryan Eckert" w:date="2020-03-27T01:13:00Z">
        <w:r>
          <w:tab/>
        </w:r>
      </w:ins>
      <w:ins w:id="101" w:author="Ryan Eckert" w:date="2020-03-27T01:20:00Z">
        <w:r w:rsidR="003D7973">
          <w:t xml:space="preserve">Coral Family richness, diversity, and evenness significantly differed </w:t>
        </w:r>
      </w:ins>
      <w:ins w:id="102" w:author="Ryan Eckert" w:date="2020-03-27T01:21:00Z">
        <w:r w:rsidR="003D7973">
          <w:t xml:space="preserve">across banks with East and West Flower </w:t>
        </w:r>
      </w:ins>
      <w:ins w:id="103" w:author="Ryan Eckert" w:date="2020-03-27T01:22:00Z">
        <w:r w:rsidR="003D7973">
          <w:t xml:space="preserve">Garden </w:t>
        </w:r>
      </w:ins>
      <w:ins w:id="104" w:author="Ryan Eckert" w:date="2020-03-27T01:26:00Z">
        <w:r w:rsidR="003D7973">
          <w:t>B</w:t>
        </w:r>
      </w:ins>
      <w:ins w:id="105" w:author="Ryan Eckert" w:date="2020-03-27T01:22:00Z">
        <w:r w:rsidR="003D7973">
          <w:t>ank</w:t>
        </w:r>
      </w:ins>
      <w:ins w:id="106" w:author="Ryan Eckert" w:date="2020-03-27T01:23:00Z">
        <w:r w:rsidR="003D7973">
          <w:t xml:space="preserve"> having</w:t>
        </w:r>
      </w:ins>
      <w:ins w:id="107" w:author="Ryan Eckert" w:date="2020-03-27T01:22:00Z">
        <w:r w:rsidR="003D7973">
          <w:t xml:space="preserve"> </w:t>
        </w:r>
      </w:ins>
      <w:ins w:id="108" w:author="Ryan Eckert" w:date="2020-03-27T01:24:00Z">
        <w:r w:rsidR="003D7973">
          <w:t>greater</w:t>
        </w:r>
      </w:ins>
      <w:ins w:id="109" w:author="Ryan Eckert" w:date="2020-03-27T01:22:00Z">
        <w:r w:rsidR="003D7973">
          <w:t xml:space="preserve"> richness </w:t>
        </w:r>
      </w:ins>
      <w:ins w:id="110" w:author="Ryan Eckert" w:date="2020-03-27T01:24:00Z">
        <w:r w:rsidR="003D7973">
          <w:t>than other banks</w:t>
        </w:r>
      </w:ins>
      <w:ins w:id="111" w:author="Ryan Eckert" w:date="2020-03-27T01:22:00Z">
        <w:r w:rsidR="003D7973">
          <w:t xml:space="preserve"> (Fig XX)</w:t>
        </w:r>
      </w:ins>
      <w:ins w:id="112" w:author="Ryan Eckert" w:date="2020-03-27T01:24:00Z">
        <w:r w:rsidR="003D7973">
          <w:t xml:space="preserve">. </w:t>
        </w:r>
      </w:ins>
      <w:ins w:id="113" w:author="Ryan Eckert" w:date="2020-03-27T01:25:00Z">
        <w:r w:rsidR="003D7973">
          <w:t>Scleractinian species richness and evenness differed between b</w:t>
        </w:r>
      </w:ins>
      <w:ins w:id="114" w:author="Ryan Eckert" w:date="2020-03-27T01:26:00Z">
        <w:r w:rsidR="003D7973">
          <w:t xml:space="preserve">anks, but diversity was similar across all banks. Again, East and West Flower Garden Bank </w:t>
        </w:r>
      </w:ins>
      <w:ins w:id="115" w:author="Ryan Eckert" w:date="2020-03-27T01:27:00Z">
        <w:r w:rsidR="003D7973">
          <w:t xml:space="preserve">had much greater species richness and also greater evenness as compared to outlying banks. </w:t>
        </w:r>
      </w:ins>
      <w:ins w:id="116" w:author="Ryan Eckert" w:date="2020-03-27T01:28:00Z">
        <w:r w:rsidR="003D7973">
          <w:t xml:space="preserve">In general, </w:t>
        </w:r>
      </w:ins>
      <w:ins w:id="117" w:author="Ryan Eckert" w:date="2020-03-27T01:24:00Z">
        <w:r w:rsidR="003D7973">
          <w:t xml:space="preserve">East and West </w:t>
        </w:r>
      </w:ins>
      <w:ins w:id="118" w:author="Ryan Eckert" w:date="2020-03-27T01:26:00Z">
        <w:r w:rsidR="003D7973">
          <w:t xml:space="preserve">Flower Garden </w:t>
        </w:r>
      </w:ins>
      <w:ins w:id="119" w:author="Ryan Eckert" w:date="2020-03-27T01:24:00Z">
        <w:r w:rsidR="003D7973">
          <w:t>Bank were mo</w:t>
        </w:r>
      </w:ins>
      <w:ins w:id="120" w:author="Ryan Eckert" w:date="2020-03-27T01:25:00Z">
        <w:r w:rsidR="003D7973">
          <w:t xml:space="preserve">re similar to one another than other </w:t>
        </w:r>
      </w:ins>
      <w:ins w:id="121" w:author="Ryan Eckert" w:date="2020-03-27T01:28:00Z">
        <w:r w:rsidR="003D7973">
          <w:t>b</w:t>
        </w:r>
      </w:ins>
      <w:ins w:id="122" w:author="Ryan Eckert" w:date="2020-03-27T01:25:00Z">
        <w:r w:rsidR="003D7973">
          <w:t xml:space="preserve">anks </w:t>
        </w:r>
      </w:ins>
      <w:ins w:id="123" w:author="Ryan Eckert" w:date="2020-03-27T01:28:00Z">
        <w:r w:rsidR="003D7973">
          <w:t>across</w:t>
        </w:r>
      </w:ins>
      <w:ins w:id="124" w:author="Ryan Eckert" w:date="2020-03-27T01:25:00Z">
        <w:r w:rsidR="003D7973">
          <w:t xml:space="preserve"> all tests.</w:t>
        </w:r>
      </w:ins>
    </w:p>
    <w:p w14:paraId="072FCC54" w14:textId="0175BE1E" w:rsidR="00061B74" w:rsidRDefault="00061B74" w:rsidP="00061B74">
      <w:pPr>
        <w:spacing w:line="480" w:lineRule="auto"/>
        <w:rPr>
          <w:i/>
          <w:iCs/>
        </w:rPr>
      </w:pPr>
      <w:r>
        <w:rPr>
          <w:i/>
          <w:iCs/>
        </w:rPr>
        <w:t>Benthic percent cover</w:t>
      </w:r>
    </w:p>
    <w:p w14:paraId="656D4CB4" w14:textId="48286537" w:rsidR="00061B74" w:rsidRDefault="006401E8" w:rsidP="006401E8">
      <w:pPr>
        <w:spacing w:line="480" w:lineRule="auto"/>
        <w:ind w:firstLine="720"/>
      </w:pPr>
      <w:r>
        <w:t>Percent cover of benthic communities using major taxa was significantly different among sites (PERMANOVA: Pseudo-</w:t>
      </w:r>
      <w:r>
        <w:rPr>
          <w:i/>
          <w:iCs/>
        </w:rPr>
        <w:t>F</w:t>
      </w:r>
      <w:r>
        <w:rPr>
          <w:vertAlign w:val="subscript"/>
        </w:rPr>
        <w:t>4,29</w:t>
      </w:r>
      <w:ins w:id="125" w:author="Ryan Eckert" w:date="2020-03-26T15:15:00Z">
        <w:r w:rsidR="00606060">
          <w:rPr>
            <w:vertAlign w:val="subscript"/>
          </w:rPr>
          <w:t>1</w:t>
        </w:r>
      </w:ins>
      <w:del w:id="126" w:author="Ryan Eckert" w:date="2020-03-26T15:15:00Z">
        <w:r w:rsidDel="00606060">
          <w:rPr>
            <w:vertAlign w:val="subscript"/>
          </w:rPr>
          <w:delText>5</w:delText>
        </w:r>
      </w:del>
      <w:r>
        <w:t xml:space="preserve"> = 21.</w:t>
      </w:r>
      <w:del w:id="127" w:author="Ryan Eckert" w:date="2020-03-26T15:17:00Z">
        <w:r w:rsidDel="00943686">
          <w:delText>118</w:delText>
        </w:r>
      </w:del>
      <w:ins w:id="128" w:author="Ryan Eckert" w:date="2020-03-26T15:17:00Z">
        <w:r w:rsidR="00943686">
          <w:t>264</w:t>
        </w:r>
      </w:ins>
      <w:r>
        <w:t xml:space="preserve">, </w:t>
      </w:r>
      <w:r>
        <w:rPr>
          <w:i/>
          <w:iCs/>
        </w:rPr>
        <w:t>p</w:t>
      </w:r>
      <w:r>
        <w:t xml:space="preserve"> = 0.0001; Table ##), with significant pairwise differences primarily between sites outside FGBNMS (Bright, Geyer, and McGrail Banks) to </w:t>
      </w:r>
      <w:r>
        <w:lastRenderedPageBreak/>
        <w:t>those inside the sanctuary (West and East Flower Garden Banks)</w:t>
      </w:r>
      <w:r w:rsidR="00643814">
        <w:t xml:space="preserve">. </w:t>
      </w:r>
      <w:r w:rsidR="00054B7D">
        <w:t xml:space="preserve">Pairwise comparison between West and East Flower Garden Banks was nonsignificant. </w:t>
      </w:r>
      <w:r w:rsidR="00643814">
        <w:t xml:space="preserve">PERMANOVA conducted on the minor taxa dataset corroborated the same trends </w:t>
      </w:r>
      <w:r w:rsidR="00054B7D">
        <w:t xml:space="preserve">for both main and pairwise tests </w:t>
      </w:r>
      <w:r w:rsidR="00643814">
        <w:t>(Pseudo-</w:t>
      </w:r>
      <w:r w:rsidR="00643814">
        <w:rPr>
          <w:i/>
          <w:iCs/>
        </w:rPr>
        <w:t>F</w:t>
      </w:r>
      <w:r w:rsidR="00643814">
        <w:rPr>
          <w:vertAlign w:val="subscript"/>
        </w:rPr>
        <w:t>4,29</w:t>
      </w:r>
      <w:ins w:id="129" w:author="Ryan Eckert" w:date="2020-03-26T15:17:00Z">
        <w:r w:rsidR="00943686">
          <w:rPr>
            <w:vertAlign w:val="subscript"/>
          </w:rPr>
          <w:t>1</w:t>
        </w:r>
      </w:ins>
      <w:del w:id="130" w:author="Ryan Eckert" w:date="2020-03-26T15:17:00Z">
        <w:r w:rsidR="00643814" w:rsidDel="00943686">
          <w:rPr>
            <w:vertAlign w:val="subscript"/>
          </w:rPr>
          <w:delText>5</w:delText>
        </w:r>
      </w:del>
      <w:r w:rsidR="00643814">
        <w:t xml:space="preserve"> =</w:t>
      </w:r>
      <w:ins w:id="131" w:author="Ryan Eckert" w:date="2020-03-26T15:18:00Z">
        <w:r w:rsidR="00943686">
          <w:t xml:space="preserve"> </w:t>
        </w:r>
      </w:ins>
      <w:del w:id="132" w:author="Ryan Eckert" w:date="2020-03-26T15:18:00Z">
        <w:r w:rsidR="00643814" w:rsidDel="00943686">
          <w:delText xml:space="preserve"> </w:delText>
        </w:r>
      </w:del>
      <w:r w:rsidR="00054B7D">
        <w:t>35.</w:t>
      </w:r>
      <w:del w:id="133" w:author="Ryan Eckert" w:date="2020-03-26T15:18:00Z">
        <w:r w:rsidR="00054B7D" w:rsidDel="00943686">
          <w:delText>508</w:delText>
        </w:r>
      </w:del>
      <w:ins w:id="134" w:author="Ryan Eckert" w:date="2020-03-26T15:18:00Z">
        <w:r w:rsidR="00943686">
          <w:t>691</w:t>
        </w:r>
      </w:ins>
      <w:r w:rsidR="00643814">
        <w:t xml:space="preserve">, </w:t>
      </w:r>
      <w:r w:rsidR="00643814">
        <w:rPr>
          <w:i/>
          <w:iCs/>
        </w:rPr>
        <w:t>p</w:t>
      </w:r>
      <w:r w:rsidR="00643814">
        <w:t xml:space="preserve"> = 0.0001; Table ##</w:t>
      </w:r>
      <w:r w:rsidR="00054B7D">
        <w:t>).</w:t>
      </w:r>
      <w:r w:rsidR="00315030">
        <w:t xml:space="preserve"> SIMPER results for major taxa indicated that benthic community variation among sites outside FGBNMS was largely driven by algal percent cover, while West and East Flower Garden Banks were differentiated by soft bottom cover (Table ##). Within minor taxa, algal groups </w:t>
      </w:r>
      <w:r w:rsidR="00315030" w:rsidRPr="00315030">
        <w:rPr>
          <w:i/>
          <w:iCs/>
        </w:rPr>
        <w:t>Chlorophyta</w:t>
      </w:r>
      <w:r w:rsidR="00315030">
        <w:t xml:space="preserve"> and crustose coralline algae (CCA) drove variation in benthic communities, with significant impacts from soft and hard bottom substrates at Bright and McGrail Banks, and soft bottom only at Geyer Bank. Benthic community variation at West and East Flower Garden Banks was once again attributed to soft bottom cover (Table ##).</w:t>
      </w:r>
    </w:p>
    <w:p w14:paraId="369CB2C2" w14:textId="01920354" w:rsidR="00315030" w:rsidRPr="006401E8" w:rsidRDefault="00315030" w:rsidP="006401E8">
      <w:pPr>
        <w:spacing w:line="480" w:lineRule="auto"/>
        <w:ind w:firstLine="720"/>
      </w:pPr>
      <w:r>
        <w:t xml:space="preserve">Ordination </w:t>
      </w:r>
      <w:ins w:id="135" w:author="Ryan Eckert" w:date="2020-03-27T01:29:00Z">
        <w:r w:rsidR="00A048B2">
          <w:t xml:space="preserve">and cluster analysis </w:t>
        </w:r>
      </w:ins>
      <w:r>
        <w:t xml:space="preserve">of percent cover data </w:t>
      </w:r>
      <w:r w:rsidR="008A3A5E">
        <w:t xml:space="preserve">within major taxa identified two main clusters at </w:t>
      </w:r>
      <w:del w:id="136" w:author="Ryan Eckert" w:date="2020-03-26T15:23:00Z">
        <w:r w:rsidR="008A3A5E" w:rsidDel="00943686">
          <w:delText>60</w:delText>
        </w:r>
      </w:del>
      <w:ins w:id="137" w:author="Ryan Eckert" w:date="2020-03-26T15:23:00Z">
        <w:r w:rsidR="00943686">
          <w:t>50</w:t>
        </w:r>
      </w:ins>
      <w:r w:rsidR="008A3A5E">
        <w:t>% similarity. One grouping was largely comprised of the majority of the West and East Flower Garden Banks transects, while the other group included transects from sites outside the sanctuary and the remaining FGB transects (Figure ##). Ordination</w:t>
      </w:r>
      <w:ins w:id="138" w:author="Ryan Eckert" w:date="2020-03-27T01:29:00Z">
        <w:r w:rsidR="00A048B2">
          <w:t xml:space="preserve"> and cluster analysis</w:t>
        </w:r>
      </w:ins>
      <w:r w:rsidR="008A3A5E">
        <w:t xml:space="preserve"> of the minor taxa dataset suggested further differentiation within sites, with three main groups of transects clustering at 40% similarity. West and East Flower Garden Banks transects were splits into two of the three groups, while transects from outlying sites Bright, Geyer, and McGrail Banks separated into a distinct group (Figure ##).</w:t>
      </w:r>
    </w:p>
    <w:p w14:paraId="586F7274" w14:textId="753A6A1C" w:rsidR="00061B74" w:rsidRPr="00061B74" w:rsidRDefault="00061B74" w:rsidP="00061B74">
      <w:pPr>
        <w:spacing w:line="480" w:lineRule="auto"/>
        <w:rPr>
          <w:i/>
          <w:iCs/>
        </w:rPr>
      </w:pPr>
      <w:r>
        <w:rPr>
          <w:i/>
          <w:iCs/>
        </w:rPr>
        <w:t>Coral species density</w:t>
      </w:r>
    </w:p>
    <w:p w14:paraId="010D877B" w14:textId="3962F88C" w:rsidR="00FD40A2" w:rsidRDefault="008A3A5E" w:rsidP="00B2292D">
      <w:pPr>
        <w:spacing w:line="480" w:lineRule="auto"/>
      </w:pPr>
      <w:r>
        <w:tab/>
        <w:t xml:space="preserve">Coral species density was </w:t>
      </w:r>
      <w:r w:rsidR="00687F18">
        <w:t xml:space="preserve">significantly different across </w:t>
      </w:r>
      <w:del w:id="139" w:author="Ryan Eckert" w:date="2020-03-26T15:09:00Z">
        <w:r w:rsidR="00687F18" w:rsidDel="00606060">
          <w:delText xml:space="preserve">sites </w:delText>
        </w:r>
      </w:del>
      <w:ins w:id="140" w:author="Ryan Eckert" w:date="2020-03-26T15:09:00Z">
        <w:r w:rsidR="00606060">
          <w:t xml:space="preserve">banks </w:t>
        </w:r>
      </w:ins>
      <w:r w:rsidR="00687F18">
        <w:t>(PERMANOVA: Pseudo-</w:t>
      </w:r>
      <w:r w:rsidR="00687F18">
        <w:rPr>
          <w:i/>
          <w:iCs/>
        </w:rPr>
        <w:t>F</w:t>
      </w:r>
      <w:r w:rsidR="00687F18">
        <w:rPr>
          <w:vertAlign w:val="subscript"/>
        </w:rPr>
        <w:t>4,24</w:t>
      </w:r>
      <w:ins w:id="141" w:author="Ryan Eckert" w:date="2020-03-27T01:41:00Z">
        <w:r w:rsidR="00AC4735">
          <w:rPr>
            <w:vertAlign w:val="subscript"/>
          </w:rPr>
          <w:t>1</w:t>
        </w:r>
      </w:ins>
      <w:del w:id="142" w:author="Ryan Eckert" w:date="2020-03-27T01:41:00Z">
        <w:r w:rsidR="00687F18" w:rsidDel="00AC4735">
          <w:rPr>
            <w:vertAlign w:val="subscript"/>
          </w:rPr>
          <w:delText>5</w:delText>
        </w:r>
      </w:del>
      <w:r w:rsidR="00687F18">
        <w:t xml:space="preserve"> = </w:t>
      </w:r>
      <w:del w:id="143" w:author="Ryan Eckert" w:date="2020-03-27T01:41:00Z">
        <w:r w:rsidR="00687F18" w:rsidDel="00AC4735">
          <w:delText>14.429</w:delText>
        </w:r>
      </w:del>
      <w:ins w:id="144" w:author="Ryan Eckert" w:date="2020-03-27T01:41:00Z">
        <w:r w:rsidR="00AC4735">
          <w:t>13.756</w:t>
        </w:r>
      </w:ins>
      <w:r w:rsidR="00687F18">
        <w:t xml:space="preserve">, </w:t>
      </w:r>
      <w:r w:rsidR="00687F18">
        <w:rPr>
          <w:i/>
          <w:iCs/>
        </w:rPr>
        <w:t>p</w:t>
      </w:r>
      <w:r w:rsidR="00687F18">
        <w:t xml:space="preserve"> = 0.0001), with all pairwise comparisons being significant, except between West and East Flower Garden Banks (Table ##). Variation in coral density among transects was driven by scleractinian (</w:t>
      </w:r>
      <w:proofErr w:type="spellStart"/>
      <w:r w:rsidR="00687F18">
        <w:rPr>
          <w:i/>
          <w:iCs/>
        </w:rPr>
        <w:t>Madracis</w:t>
      </w:r>
      <w:proofErr w:type="spellEnd"/>
      <w:r w:rsidR="00687F18">
        <w:rPr>
          <w:i/>
          <w:iCs/>
        </w:rPr>
        <w:t xml:space="preserve"> </w:t>
      </w:r>
      <w:r w:rsidR="00687F18">
        <w:t>sp.), alcyonacean (</w:t>
      </w:r>
      <w:proofErr w:type="spellStart"/>
      <w:r w:rsidR="00687F18">
        <w:rPr>
          <w:i/>
          <w:iCs/>
        </w:rPr>
        <w:t>Leptogorgia</w:t>
      </w:r>
      <w:proofErr w:type="spellEnd"/>
      <w:r w:rsidR="00687F18">
        <w:rPr>
          <w:i/>
          <w:iCs/>
        </w:rPr>
        <w:t xml:space="preserve"> </w:t>
      </w:r>
      <w:r w:rsidR="00687F18">
        <w:t xml:space="preserve">sp.), and </w:t>
      </w:r>
      <w:proofErr w:type="spellStart"/>
      <w:r w:rsidR="00687F18">
        <w:t>antipatharians</w:t>
      </w:r>
      <w:proofErr w:type="spellEnd"/>
      <w:r w:rsidR="00687F18">
        <w:t xml:space="preserve"> </w:t>
      </w:r>
      <w:r w:rsidR="00687F18">
        <w:lastRenderedPageBreak/>
        <w:t>(</w:t>
      </w:r>
      <w:proofErr w:type="spellStart"/>
      <w:r w:rsidR="00687F18" w:rsidRPr="00687F18">
        <w:t>Antipathidae</w:t>
      </w:r>
      <w:proofErr w:type="spellEnd"/>
      <w:r w:rsidR="00687F18">
        <w:t xml:space="preserve">, </w:t>
      </w:r>
      <w:proofErr w:type="spellStart"/>
      <w:r w:rsidR="00687F18">
        <w:rPr>
          <w:i/>
          <w:iCs/>
        </w:rPr>
        <w:t>Antipathes</w:t>
      </w:r>
      <w:proofErr w:type="spellEnd"/>
      <w:r w:rsidR="00687F18">
        <w:rPr>
          <w:i/>
          <w:iCs/>
        </w:rPr>
        <w:t xml:space="preserve"> </w:t>
      </w:r>
      <w:proofErr w:type="spellStart"/>
      <w:r w:rsidR="00687F18">
        <w:rPr>
          <w:i/>
          <w:iCs/>
        </w:rPr>
        <w:t>atlantica</w:t>
      </w:r>
      <w:proofErr w:type="spellEnd"/>
      <w:r w:rsidR="00687F18">
        <w:t xml:space="preserve">, </w:t>
      </w:r>
      <w:r w:rsidR="00687F18">
        <w:rPr>
          <w:i/>
          <w:iCs/>
        </w:rPr>
        <w:t xml:space="preserve">A. </w:t>
      </w:r>
      <w:proofErr w:type="spellStart"/>
      <w:r w:rsidR="00687F18">
        <w:rPr>
          <w:i/>
          <w:iCs/>
        </w:rPr>
        <w:t>furcata</w:t>
      </w:r>
      <w:proofErr w:type="spellEnd"/>
      <w:r w:rsidR="00687F18">
        <w:t xml:space="preserve">, and </w:t>
      </w:r>
      <w:proofErr w:type="spellStart"/>
      <w:r w:rsidR="00687F18">
        <w:rPr>
          <w:i/>
          <w:iCs/>
        </w:rPr>
        <w:t>Stichopathes</w:t>
      </w:r>
      <w:proofErr w:type="spellEnd"/>
      <w:r w:rsidR="00687F18">
        <w:rPr>
          <w:i/>
          <w:iCs/>
        </w:rPr>
        <w:t xml:space="preserve"> </w:t>
      </w:r>
      <w:r w:rsidR="00687F18">
        <w:t>sp.) for sites outside FGBNMS (Table ##). Variation in coral density in FGBNMS was driven mainly by alcyonacean (</w:t>
      </w:r>
      <w:proofErr w:type="spellStart"/>
      <w:r w:rsidR="00687F18">
        <w:t>Ellisellidae</w:t>
      </w:r>
      <w:proofErr w:type="spellEnd"/>
      <w:r w:rsidR="00687F18">
        <w:t xml:space="preserve"> and </w:t>
      </w:r>
      <w:proofErr w:type="spellStart"/>
      <w:r w:rsidR="00687F18">
        <w:t>Plexauridae</w:t>
      </w:r>
      <w:proofErr w:type="spellEnd"/>
      <w:r w:rsidR="00687F18">
        <w:t xml:space="preserve">) and </w:t>
      </w:r>
      <w:proofErr w:type="spellStart"/>
      <w:r w:rsidR="00687F18">
        <w:t>antipatharian</w:t>
      </w:r>
      <w:proofErr w:type="spellEnd"/>
      <w:r w:rsidR="00687F18">
        <w:t xml:space="preserve"> (</w:t>
      </w:r>
      <w:proofErr w:type="spellStart"/>
      <w:r w:rsidR="00687F18">
        <w:t>Aphanipathidae</w:t>
      </w:r>
      <w:proofErr w:type="spellEnd"/>
      <w:r w:rsidR="00687F18">
        <w:t xml:space="preserve">, </w:t>
      </w:r>
      <w:proofErr w:type="spellStart"/>
      <w:r w:rsidR="00687F18">
        <w:rPr>
          <w:i/>
          <w:iCs/>
        </w:rPr>
        <w:t>Antipathes</w:t>
      </w:r>
      <w:proofErr w:type="spellEnd"/>
      <w:r w:rsidR="00687F18">
        <w:rPr>
          <w:i/>
          <w:iCs/>
        </w:rPr>
        <w:t xml:space="preserve"> </w:t>
      </w:r>
      <w:r w:rsidR="00687F18">
        <w:t xml:space="preserve">sp., and </w:t>
      </w:r>
      <w:proofErr w:type="spellStart"/>
      <w:r w:rsidR="00687F18">
        <w:rPr>
          <w:i/>
          <w:iCs/>
        </w:rPr>
        <w:t>Stichopathes</w:t>
      </w:r>
      <w:proofErr w:type="spellEnd"/>
      <w:r w:rsidR="00687F18">
        <w:rPr>
          <w:i/>
          <w:iCs/>
        </w:rPr>
        <w:t xml:space="preserve"> </w:t>
      </w:r>
      <w:r w:rsidR="00687F18">
        <w:t xml:space="preserve">sp.). Ordination </w:t>
      </w:r>
      <w:ins w:id="145" w:author="Ryan Eckert" w:date="2020-03-26T15:10:00Z">
        <w:r w:rsidR="00606060">
          <w:t>and hierarchical clus</w:t>
        </w:r>
      </w:ins>
      <w:ins w:id="146" w:author="Ryan Eckert" w:date="2020-03-27T01:30:00Z">
        <w:r w:rsidR="00A048B2">
          <w:t xml:space="preserve">ter analysis </w:t>
        </w:r>
      </w:ins>
      <w:r w:rsidR="00687F18">
        <w:t>revealed weak grouping patterns among transects</w:t>
      </w:r>
      <w:del w:id="147" w:author="Ryan Eckert" w:date="2020-03-27T01:29:00Z">
        <w:r w:rsidR="00687F18" w:rsidDel="00A048B2">
          <w:delText>,</w:delText>
        </w:r>
      </w:del>
      <w:r w:rsidR="00687F18">
        <w:t xml:space="preserve"> with </w:t>
      </w:r>
      <w:ins w:id="148" w:author="Ryan Eckert" w:date="2020-03-26T19:04:00Z">
        <w:r w:rsidR="003A6B93">
          <w:t>nine</w:t>
        </w:r>
      </w:ins>
      <w:del w:id="149" w:author="Ryan Eckert" w:date="2020-03-26T19:04:00Z">
        <w:r w:rsidR="00687F18" w:rsidDel="003A6B93">
          <w:delText>two main</w:delText>
        </w:r>
      </w:del>
      <w:r w:rsidR="00687F18">
        <w:t xml:space="preserve"> clusters at 20% similarity</w:t>
      </w:r>
      <w:ins w:id="150" w:author="Ryan Eckert" w:date="2020-03-26T19:04:00Z">
        <w:r w:rsidR="003A6B93">
          <w:t xml:space="preserve"> (Fig. ##)</w:t>
        </w:r>
      </w:ins>
      <w:r w:rsidR="00C17AB6">
        <w:t>. Transects from outlying sites were found</w:t>
      </w:r>
      <w:ins w:id="151" w:author="Ryan Eckert" w:date="2020-03-26T19:05:00Z">
        <w:r w:rsidR="003A6B93">
          <w:t xml:space="preserve"> predominantly</w:t>
        </w:r>
      </w:ins>
      <w:r w:rsidR="00C17AB6">
        <w:t xml:space="preserve"> only in one of the groups, while transects from West and East Flower Garden Banks were </w:t>
      </w:r>
      <w:ins w:id="152" w:author="Ryan Eckert" w:date="2020-03-26T19:04:00Z">
        <w:r w:rsidR="003A6B93">
          <w:t xml:space="preserve">mostly </w:t>
        </w:r>
      </w:ins>
      <w:r w:rsidR="00C17AB6">
        <w:t>found in the other group</w:t>
      </w:r>
      <w:del w:id="153" w:author="Ryan Eckert" w:date="2020-03-26T19:04:00Z">
        <w:r w:rsidR="00C17AB6" w:rsidDel="003A6B93">
          <w:delText xml:space="preserve">, with spread of some transects beyond the 20% similarity overlay </w:delText>
        </w:r>
      </w:del>
      <w:ins w:id="154" w:author="Ryan Eckert" w:date="2020-03-26T19:04:00Z">
        <w:r w:rsidR="003A6B93">
          <w:t xml:space="preserve">s </w:t>
        </w:r>
      </w:ins>
      <w:r w:rsidR="00C17AB6">
        <w:t>(Figure ##).</w:t>
      </w:r>
    </w:p>
    <w:p w14:paraId="783B4538" w14:textId="77777777" w:rsidR="00FD40A2" w:rsidRDefault="00FD40A2" w:rsidP="00B2292D">
      <w:pPr>
        <w:spacing w:line="480" w:lineRule="auto"/>
      </w:pPr>
    </w:p>
    <w:p w14:paraId="60EA74DC" w14:textId="536CBB52" w:rsidR="00FD40A2" w:rsidRDefault="00FD40A2" w:rsidP="00B2292D">
      <w:pPr>
        <w:spacing w:line="480" w:lineRule="auto"/>
        <w:rPr>
          <w:ins w:id="155" w:author="Ryan Eckert" w:date="2020-03-26T19:07:00Z"/>
          <w:b/>
          <w:bCs/>
        </w:rPr>
      </w:pPr>
      <w:r>
        <w:rPr>
          <w:b/>
          <w:bCs/>
        </w:rPr>
        <w:t>Tables and Figures</w:t>
      </w:r>
    </w:p>
    <w:p w14:paraId="0D5B1B8C" w14:textId="27AE517D" w:rsidR="003A6B93" w:rsidRDefault="003A6B93" w:rsidP="003A6B93">
      <w:pPr>
        <w:rPr>
          <w:ins w:id="156" w:author="Ryan Eckert" w:date="2020-03-26T19:10:00Z"/>
        </w:rPr>
      </w:pPr>
      <w:ins w:id="157" w:author="Ryan Eckert" w:date="2020-03-26T19:07:00Z">
        <w:r>
          <w:rPr>
            <w:b/>
            <w:bCs/>
          </w:rPr>
          <w:t>Table 1.</w:t>
        </w:r>
      </w:ins>
      <w:ins w:id="158" w:author="Ryan Eckert" w:date="2020-03-26T19:08:00Z">
        <w:r>
          <w:rPr>
            <w:b/>
            <w:bCs/>
          </w:rPr>
          <w:t xml:space="preserve"> </w:t>
        </w:r>
        <w:r>
          <w:t>Results from Kruskal-</w:t>
        </w:r>
      </w:ins>
      <w:ins w:id="159" w:author="Ryan Eckert" w:date="2020-03-26T20:11:00Z">
        <w:r w:rsidR="00077EA5">
          <w:t>Wallis</w:t>
        </w:r>
      </w:ins>
      <w:ins w:id="160" w:author="Ryan Eckert" w:date="2020-03-26T19:08:00Z">
        <w:r>
          <w:t xml:space="preserve"> tests for alpha diversity metrics among banks </w:t>
        </w:r>
      </w:ins>
      <w:ins w:id="161" w:author="Ryan Eckert" w:date="2020-03-26T19:09:00Z">
        <w:r>
          <w:t>including p</w:t>
        </w:r>
      </w:ins>
      <w:ins w:id="162" w:author="Ryan Eckert" w:date="2020-03-26T19:08:00Z">
        <w:r>
          <w:t>airwise comparisons from Conover-Iman tests</w:t>
        </w:r>
      </w:ins>
      <w:ins w:id="163" w:author="Ryan Eckert" w:date="2020-03-26T19:09:00Z">
        <w:r>
          <w:t>. Non-significan</w:t>
        </w:r>
      </w:ins>
      <w:ins w:id="164" w:author="Ryan Eckert" w:date="2020-03-26T20:57:00Z">
        <w:r w:rsidR="008A7E2A">
          <w:t>t</w:t>
        </w:r>
      </w:ins>
      <w:ins w:id="165" w:author="Ryan Eckert" w:date="2020-03-26T19:09:00Z">
        <w:r>
          <w:t xml:space="preserve"> </w:t>
        </w:r>
        <w:r>
          <w:rPr>
            <w:i/>
            <w:iCs/>
          </w:rPr>
          <w:t>p</w:t>
        </w:r>
        <w:r>
          <w:t>-values are shown as “ns”.</w:t>
        </w:r>
      </w:ins>
    </w:p>
    <w:tbl>
      <w:tblPr>
        <w:tblW w:w="9540" w:type="dxa"/>
        <w:tblLayout w:type="fixed"/>
        <w:tblLook w:val="04A0" w:firstRow="1" w:lastRow="0" w:firstColumn="1" w:lastColumn="0" w:noHBand="0" w:noVBand="1"/>
      </w:tblPr>
      <w:tblGrid>
        <w:gridCol w:w="1980"/>
        <w:gridCol w:w="1123"/>
        <w:gridCol w:w="1757"/>
        <w:gridCol w:w="2342"/>
        <w:gridCol w:w="1528"/>
        <w:gridCol w:w="810"/>
        <w:tblGridChange w:id="166">
          <w:tblGrid>
            <w:gridCol w:w="1980"/>
            <w:gridCol w:w="1123"/>
            <w:gridCol w:w="1757"/>
            <w:gridCol w:w="2342"/>
            <w:gridCol w:w="1528"/>
            <w:gridCol w:w="810"/>
          </w:tblGrid>
        </w:tblGridChange>
      </w:tblGrid>
      <w:tr w:rsidR="008D31F1" w:rsidRPr="00037353" w14:paraId="2781DB44" w14:textId="77777777" w:rsidTr="00037353">
        <w:trPr>
          <w:trHeight w:val="320"/>
        </w:trPr>
        <w:tc>
          <w:tcPr>
            <w:tcW w:w="1980" w:type="dxa"/>
            <w:tcBorders>
              <w:top w:val="single" w:sz="4" w:space="0" w:color="auto"/>
              <w:left w:val="nil"/>
              <w:bottom w:val="single" w:sz="4" w:space="0" w:color="auto"/>
              <w:right w:val="nil"/>
            </w:tcBorders>
            <w:shd w:val="clear" w:color="auto" w:fill="auto"/>
            <w:noWrap/>
            <w:vAlign w:val="bottom"/>
            <w:hideMark/>
          </w:tcPr>
          <w:p w14:paraId="1187C62A" w14:textId="77777777" w:rsidR="008A7E2A" w:rsidRPr="00037353" w:rsidRDefault="008A7E2A" w:rsidP="008A7E2A">
            <w:pPr>
              <w:rPr>
                <w:rFonts w:asciiTheme="minorHAnsi" w:eastAsia="Times New Roman" w:hAnsiTheme="minorHAnsi" w:cstheme="minorHAnsi"/>
                <w:b/>
                <w:bCs/>
                <w:color w:val="000000"/>
              </w:rPr>
            </w:pPr>
            <w:r w:rsidRPr="00037353">
              <w:rPr>
                <w:rFonts w:asciiTheme="minorHAnsi" w:eastAsia="Times New Roman" w:hAnsiTheme="minorHAnsi" w:cstheme="minorHAnsi"/>
                <w:b/>
                <w:bCs/>
                <w:color w:val="000000"/>
              </w:rPr>
              <w:t>Dataset</w:t>
            </w:r>
          </w:p>
        </w:tc>
        <w:tc>
          <w:tcPr>
            <w:tcW w:w="1123" w:type="dxa"/>
            <w:tcBorders>
              <w:top w:val="single" w:sz="4" w:space="0" w:color="auto"/>
              <w:left w:val="nil"/>
              <w:bottom w:val="single" w:sz="4" w:space="0" w:color="auto"/>
              <w:right w:val="nil"/>
            </w:tcBorders>
            <w:shd w:val="clear" w:color="auto" w:fill="auto"/>
            <w:noWrap/>
            <w:vAlign w:val="bottom"/>
            <w:hideMark/>
          </w:tcPr>
          <w:p w14:paraId="20C9FD85" w14:textId="77777777" w:rsidR="008A7E2A" w:rsidRPr="00037353" w:rsidRDefault="008A7E2A" w:rsidP="008A7E2A">
            <w:pPr>
              <w:rPr>
                <w:rFonts w:asciiTheme="minorHAnsi" w:eastAsia="Times New Roman" w:hAnsiTheme="minorHAnsi" w:cstheme="minorHAnsi"/>
                <w:b/>
                <w:bCs/>
                <w:color w:val="000000"/>
              </w:rPr>
            </w:pPr>
            <w:r w:rsidRPr="00037353">
              <w:rPr>
                <w:rFonts w:asciiTheme="minorHAnsi" w:eastAsia="Times New Roman" w:hAnsiTheme="minorHAnsi" w:cstheme="minorHAnsi"/>
                <w:b/>
                <w:bCs/>
                <w:color w:val="000000"/>
              </w:rPr>
              <w:t>Metric</w:t>
            </w:r>
          </w:p>
        </w:tc>
        <w:tc>
          <w:tcPr>
            <w:tcW w:w="1757" w:type="dxa"/>
            <w:tcBorders>
              <w:top w:val="single" w:sz="4" w:space="0" w:color="auto"/>
              <w:left w:val="nil"/>
              <w:bottom w:val="single" w:sz="4" w:space="0" w:color="auto"/>
              <w:right w:val="nil"/>
            </w:tcBorders>
            <w:shd w:val="clear" w:color="auto" w:fill="auto"/>
            <w:noWrap/>
            <w:vAlign w:val="bottom"/>
            <w:hideMark/>
          </w:tcPr>
          <w:p w14:paraId="000F9D01" w14:textId="77777777" w:rsidR="008A7E2A" w:rsidRPr="00037353" w:rsidRDefault="008A7E2A" w:rsidP="008A7E2A">
            <w:pPr>
              <w:rPr>
                <w:rFonts w:asciiTheme="minorHAnsi" w:eastAsia="Times New Roman" w:hAnsiTheme="minorHAnsi" w:cstheme="minorHAnsi"/>
                <w:b/>
                <w:bCs/>
                <w:color w:val="000000"/>
              </w:rPr>
            </w:pPr>
            <w:r w:rsidRPr="00037353">
              <w:rPr>
                <w:rFonts w:asciiTheme="minorHAnsi" w:eastAsia="Times New Roman" w:hAnsiTheme="minorHAnsi" w:cstheme="minorHAnsi"/>
                <w:b/>
                <w:bCs/>
                <w:color w:val="000000"/>
              </w:rPr>
              <w:t>Test</w:t>
            </w:r>
          </w:p>
        </w:tc>
        <w:tc>
          <w:tcPr>
            <w:tcW w:w="2342" w:type="dxa"/>
            <w:tcBorders>
              <w:top w:val="single" w:sz="4" w:space="0" w:color="auto"/>
              <w:left w:val="nil"/>
              <w:bottom w:val="single" w:sz="4" w:space="0" w:color="auto"/>
              <w:right w:val="nil"/>
            </w:tcBorders>
            <w:shd w:val="clear" w:color="auto" w:fill="auto"/>
            <w:noWrap/>
            <w:vAlign w:val="bottom"/>
            <w:hideMark/>
          </w:tcPr>
          <w:p w14:paraId="7206DFFD" w14:textId="77777777" w:rsidR="008A7E2A" w:rsidRPr="00037353" w:rsidRDefault="008A7E2A" w:rsidP="008A7E2A">
            <w:pPr>
              <w:rPr>
                <w:rFonts w:asciiTheme="minorHAnsi" w:eastAsia="Times New Roman" w:hAnsiTheme="minorHAnsi" w:cstheme="minorHAnsi"/>
                <w:b/>
                <w:bCs/>
                <w:color w:val="000000"/>
              </w:rPr>
            </w:pPr>
            <w:r w:rsidRPr="00037353">
              <w:rPr>
                <w:rFonts w:asciiTheme="minorHAnsi" w:eastAsia="Times New Roman" w:hAnsiTheme="minorHAnsi" w:cstheme="minorHAnsi"/>
                <w:b/>
                <w:bCs/>
                <w:color w:val="000000"/>
              </w:rPr>
              <w:t>Comparison</w:t>
            </w:r>
          </w:p>
        </w:tc>
        <w:tc>
          <w:tcPr>
            <w:tcW w:w="1528" w:type="dxa"/>
            <w:tcBorders>
              <w:top w:val="single" w:sz="4" w:space="0" w:color="auto"/>
              <w:left w:val="nil"/>
              <w:bottom w:val="single" w:sz="4" w:space="0" w:color="auto"/>
              <w:right w:val="nil"/>
            </w:tcBorders>
            <w:shd w:val="clear" w:color="auto" w:fill="auto"/>
            <w:vAlign w:val="bottom"/>
            <w:hideMark/>
          </w:tcPr>
          <w:p w14:paraId="0CCBE8B2" w14:textId="77777777" w:rsidR="008A7E2A" w:rsidRPr="00037353" w:rsidRDefault="008A7E2A" w:rsidP="008A7E2A">
            <w:pPr>
              <w:rPr>
                <w:rFonts w:asciiTheme="minorHAnsi" w:eastAsia="Times New Roman" w:hAnsiTheme="minorHAnsi" w:cstheme="minorHAnsi"/>
                <w:b/>
                <w:bCs/>
                <w:color w:val="000000"/>
              </w:rPr>
            </w:pPr>
            <w:r w:rsidRPr="00037353">
              <w:rPr>
                <w:rFonts w:asciiTheme="minorHAnsi" w:eastAsia="Times New Roman" w:hAnsiTheme="minorHAnsi" w:cstheme="minorHAnsi"/>
                <w:b/>
                <w:bCs/>
                <w:color w:val="000000"/>
              </w:rPr>
              <w:t>Test statistic</w:t>
            </w:r>
          </w:p>
        </w:tc>
        <w:tc>
          <w:tcPr>
            <w:tcW w:w="810" w:type="dxa"/>
            <w:tcBorders>
              <w:top w:val="single" w:sz="4" w:space="0" w:color="auto"/>
              <w:left w:val="nil"/>
              <w:bottom w:val="single" w:sz="4" w:space="0" w:color="auto"/>
              <w:right w:val="nil"/>
            </w:tcBorders>
            <w:shd w:val="clear" w:color="auto" w:fill="auto"/>
            <w:noWrap/>
            <w:vAlign w:val="bottom"/>
            <w:hideMark/>
          </w:tcPr>
          <w:p w14:paraId="05AAB8A1" w14:textId="77777777" w:rsidR="008A7E2A" w:rsidRPr="00037353" w:rsidRDefault="008A7E2A" w:rsidP="008A7E2A">
            <w:pPr>
              <w:rPr>
                <w:rFonts w:asciiTheme="minorHAnsi" w:eastAsia="Times New Roman" w:hAnsiTheme="minorHAnsi" w:cstheme="minorHAnsi"/>
                <w:b/>
                <w:bCs/>
                <w:i/>
                <w:iCs/>
                <w:color w:val="000000"/>
              </w:rPr>
            </w:pPr>
            <w:r w:rsidRPr="00037353">
              <w:rPr>
                <w:rFonts w:asciiTheme="minorHAnsi" w:eastAsia="Times New Roman" w:hAnsiTheme="minorHAnsi" w:cstheme="minorHAnsi"/>
                <w:b/>
                <w:bCs/>
                <w:i/>
                <w:iCs/>
                <w:color w:val="000000"/>
              </w:rPr>
              <w:t>p</w:t>
            </w:r>
          </w:p>
        </w:tc>
      </w:tr>
      <w:tr w:rsidR="00037353" w:rsidRPr="00037353" w14:paraId="159ACB14" w14:textId="77777777" w:rsidTr="00037353">
        <w:trPr>
          <w:trHeight w:val="320"/>
        </w:trPr>
        <w:tc>
          <w:tcPr>
            <w:tcW w:w="1980" w:type="dxa"/>
            <w:tcBorders>
              <w:top w:val="nil"/>
              <w:left w:val="nil"/>
              <w:bottom w:val="nil"/>
              <w:right w:val="nil"/>
            </w:tcBorders>
            <w:shd w:val="clear" w:color="auto" w:fill="auto"/>
            <w:noWrap/>
            <w:vAlign w:val="bottom"/>
            <w:hideMark/>
          </w:tcPr>
          <w:p w14:paraId="32542516"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Coral Family</w:t>
            </w:r>
          </w:p>
        </w:tc>
        <w:tc>
          <w:tcPr>
            <w:tcW w:w="1123" w:type="dxa"/>
            <w:tcBorders>
              <w:top w:val="nil"/>
              <w:left w:val="nil"/>
              <w:bottom w:val="nil"/>
              <w:right w:val="nil"/>
            </w:tcBorders>
            <w:shd w:val="clear" w:color="auto" w:fill="auto"/>
            <w:noWrap/>
            <w:vAlign w:val="bottom"/>
            <w:hideMark/>
          </w:tcPr>
          <w:p w14:paraId="611F90E9"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Richness</w:t>
            </w:r>
          </w:p>
        </w:tc>
        <w:tc>
          <w:tcPr>
            <w:tcW w:w="1757" w:type="dxa"/>
            <w:tcBorders>
              <w:top w:val="nil"/>
              <w:left w:val="nil"/>
              <w:bottom w:val="nil"/>
              <w:right w:val="nil"/>
            </w:tcBorders>
            <w:shd w:val="clear" w:color="auto" w:fill="auto"/>
            <w:noWrap/>
            <w:vAlign w:val="bottom"/>
            <w:hideMark/>
          </w:tcPr>
          <w:p w14:paraId="130730C6" w14:textId="3FFF8863"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Kruskal-Wallis</w:t>
            </w:r>
          </w:p>
        </w:tc>
        <w:tc>
          <w:tcPr>
            <w:tcW w:w="2342" w:type="dxa"/>
            <w:tcBorders>
              <w:top w:val="nil"/>
              <w:left w:val="nil"/>
              <w:bottom w:val="nil"/>
              <w:right w:val="nil"/>
            </w:tcBorders>
            <w:shd w:val="clear" w:color="auto" w:fill="auto"/>
            <w:noWrap/>
            <w:vAlign w:val="bottom"/>
            <w:hideMark/>
          </w:tcPr>
          <w:p w14:paraId="15E6C9F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Bank</w:t>
            </w:r>
          </w:p>
        </w:tc>
        <w:tc>
          <w:tcPr>
            <w:tcW w:w="1528" w:type="dxa"/>
            <w:tcBorders>
              <w:top w:val="nil"/>
              <w:left w:val="nil"/>
              <w:bottom w:val="nil"/>
              <w:right w:val="nil"/>
            </w:tcBorders>
            <w:shd w:val="clear" w:color="auto" w:fill="auto"/>
            <w:noWrap/>
            <w:vAlign w:val="bottom"/>
            <w:hideMark/>
          </w:tcPr>
          <w:p w14:paraId="51DDC3E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17.844</w:t>
            </w:r>
          </w:p>
        </w:tc>
        <w:tc>
          <w:tcPr>
            <w:tcW w:w="810" w:type="dxa"/>
            <w:tcBorders>
              <w:top w:val="nil"/>
              <w:left w:val="nil"/>
              <w:bottom w:val="nil"/>
              <w:right w:val="nil"/>
            </w:tcBorders>
            <w:shd w:val="clear" w:color="auto" w:fill="auto"/>
            <w:noWrap/>
            <w:vAlign w:val="bottom"/>
            <w:hideMark/>
          </w:tcPr>
          <w:p w14:paraId="43B0FB8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0.001</w:t>
            </w:r>
          </w:p>
        </w:tc>
      </w:tr>
      <w:tr w:rsidR="00037353" w:rsidRPr="00037353" w14:paraId="1FB76E43" w14:textId="77777777" w:rsidTr="00037353">
        <w:trPr>
          <w:trHeight w:val="320"/>
        </w:trPr>
        <w:tc>
          <w:tcPr>
            <w:tcW w:w="1980" w:type="dxa"/>
            <w:tcBorders>
              <w:top w:val="nil"/>
              <w:left w:val="nil"/>
              <w:bottom w:val="nil"/>
              <w:right w:val="nil"/>
            </w:tcBorders>
            <w:shd w:val="clear" w:color="auto" w:fill="auto"/>
            <w:noWrap/>
            <w:vAlign w:val="bottom"/>
            <w:hideMark/>
          </w:tcPr>
          <w:p w14:paraId="5C5910AA"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5FE14444"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6004BDD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Conover-Iman</w:t>
            </w:r>
          </w:p>
        </w:tc>
        <w:tc>
          <w:tcPr>
            <w:tcW w:w="2342" w:type="dxa"/>
            <w:tcBorders>
              <w:top w:val="nil"/>
              <w:left w:val="nil"/>
              <w:bottom w:val="nil"/>
              <w:right w:val="nil"/>
            </w:tcBorders>
            <w:shd w:val="clear" w:color="auto" w:fill="auto"/>
            <w:noWrap/>
            <w:vAlign w:val="bottom"/>
            <w:hideMark/>
          </w:tcPr>
          <w:p w14:paraId="30F4CD5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East FGB</w:t>
            </w:r>
          </w:p>
        </w:tc>
        <w:tc>
          <w:tcPr>
            <w:tcW w:w="1528" w:type="dxa"/>
            <w:tcBorders>
              <w:top w:val="nil"/>
              <w:left w:val="nil"/>
              <w:bottom w:val="nil"/>
              <w:right w:val="nil"/>
            </w:tcBorders>
            <w:shd w:val="clear" w:color="auto" w:fill="auto"/>
            <w:noWrap/>
            <w:vAlign w:val="bottom"/>
            <w:hideMark/>
          </w:tcPr>
          <w:p w14:paraId="3A760DF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-0.445</w:t>
            </w:r>
          </w:p>
        </w:tc>
        <w:tc>
          <w:tcPr>
            <w:tcW w:w="810" w:type="dxa"/>
            <w:tcBorders>
              <w:top w:val="nil"/>
              <w:left w:val="nil"/>
              <w:bottom w:val="nil"/>
              <w:right w:val="nil"/>
            </w:tcBorders>
            <w:shd w:val="clear" w:color="auto" w:fill="auto"/>
            <w:noWrap/>
            <w:vAlign w:val="bottom"/>
            <w:hideMark/>
          </w:tcPr>
          <w:p w14:paraId="5E03BA7D"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5CA5A259" w14:textId="77777777" w:rsidTr="00037353">
        <w:trPr>
          <w:trHeight w:val="320"/>
        </w:trPr>
        <w:tc>
          <w:tcPr>
            <w:tcW w:w="1980" w:type="dxa"/>
            <w:tcBorders>
              <w:top w:val="nil"/>
              <w:left w:val="nil"/>
              <w:bottom w:val="nil"/>
              <w:right w:val="nil"/>
            </w:tcBorders>
            <w:shd w:val="clear" w:color="auto" w:fill="auto"/>
            <w:noWrap/>
            <w:vAlign w:val="bottom"/>
            <w:hideMark/>
          </w:tcPr>
          <w:p w14:paraId="7F901587"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5596D26E"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16139F81"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09DACDAA"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Geyer</w:t>
            </w:r>
          </w:p>
        </w:tc>
        <w:tc>
          <w:tcPr>
            <w:tcW w:w="1528" w:type="dxa"/>
            <w:tcBorders>
              <w:top w:val="nil"/>
              <w:left w:val="nil"/>
              <w:bottom w:val="nil"/>
              <w:right w:val="nil"/>
            </w:tcBorders>
            <w:shd w:val="clear" w:color="auto" w:fill="auto"/>
            <w:noWrap/>
            <w:vAlign w:val="bottom"/>
            <w:hideMark/>
          </w:tcPr>
          <w:p w14:paraId="2A10B64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-1.599</w:t>
            </w:r>
          </w:p>
        </w:tc>
        <w:tc>
          <w:tcPr>
            <w:tcW w:w="810" w:type="dxa"/>
            <w:tcBorders>
              <w:top w:val="nil"/>
              <w:left w:val="nil"/>
              <w:bottom w:val="nil"/>
              <w:right w:val="nil"/>
            </w:tcBorders>
            <w:shd w:val="clear" w:color="auto" w:fill="auto"/>
            <w:noWrap/>
            <w:vAlign w:val="bottom"/>
            <w:hideMark/>
          </w:tcPr>
          <w:p w14:paraId="5E2D41CB"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7A9A6A10" w14:textId="77777777" w:rsidTr="00037353">
        <w:trPr>
          <w:trHeight w:val="320"/>
        </w:trPr>
        <w:tc>
          <w:tcPr>
            <w:tcW w:w="1980" w:type="dxa"/>
            <w:tcBorders>
              <w:top w:val="nil"/>
              <w:left w:val="nil"/>
              <w:bottom w:val="nil"/>
              <w:right w:val="nil"/>
            </w:tcBorders>
            <w:shd w:val="clear" w:color="auto" w:fill="auto"/>
            <w:noWrap/>
            <w:vAlign w:val="bottom"/>
            <w:hideMark/>
          </w:tcPr>
          <w:p w14:paraId="3F9E662A"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3AC232A6"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471DD888"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5F08A52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McGrail</w:t>
            </w:r>
          </w:p>
        </w:tc>
        <w:tc>
          <w:tcPr>
            <w:tcW w:w="1528" w:type="dxa"/>
            <w:tcBorders>
              <w:top w:val="nil"/>
              <w:left w:val="nil"/>
              <w:bottom w:val="nil"/>
              <w:right w:val="nil"/>
            </w:tcBorders>
            <w:shd w:val="clear" w:color="auto" w:fill="auto"/>
            <w:noWrap/>
            <w:vAlign w:val="bottom"/>
            <w:hideMark/>
          </w:tcPr>
          <w:p w14:paraId="69B4E1D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-2.440</w:t>
            </w:r>
          </w:p>
        </w:tc>
        <w:tc>
          <w:tcPr>
            <w:tcW w:w="810" w:type="dxa"/>
            <w:tcBorders>
              <w:top w:val="nil"/>
              <w:left w:val="nil"/>
              <w:bottom w:val="nil"/>
              <w:right w:val="nil"/>
            </w:tcBorders>
            <w:shd w:val="clear" w:color="auto" w:fill="auto"/>
            <w:noWrap/>
            <w:vAlign w:val="bottom"/>
            <w:hideMark/>
          </w:tcPr>
          <w:p w14:paraId="5B4A08E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0.038</w:t>
            </w:r>
          </w:p>
        </w:tc>
      </w:tr>
      <w:tr w:rsidR="00037353" w:rsidRPr="00037353" w14:paraId="15644B19" w14:textId="77777777" w:rsidTr="00037353">
        <w:trPr>
          <w:trHeight w:val="320"/>
        </w:trPr>
        <w:tc>
          <w:tcPr>
            <w:tcW w:w="1980" w:type="dxa"/>
            <w:tcBorders>
              <w:top w:val="nil"/>
              <w:left w:val="nil"/>
              <w:bottom w:val="nil"/>
              <w:right w:val="nil"/>
            </w:tcBorders>
            <w:shd w:val="clear" w:color="auto" w:fill="auto"/>
            <w:noWrap/>
            <w:vAlign w:val="bottom"/>
            <w:hideMark/>
          </w:tcPr>
          <w:p w14:paraId="47CED4C3"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64C507EB"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75CD9C5B"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6BF45507"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West FGB</w:t>
            </w:r>
          </w:p>
        </w:tc>
        <w:tc>
          <w:tcPr>
            <w:tcW w:w="1528" w:type="dxa"/>
            <w:tcBorders>
              <w:top w:val="nil"/>
              <w:left w:val="nil"/>
              <w:bottom w:val="nil"/>
              <w:right w:val="nil"/>
            </w:tcBorders>
            <w:shd w:val="clear" w:color="auto" w:fill="auto"/>
            <w:noWrap/>
            <w:vAlign w:val="bottom"/>
            <w:hideMark/>
          </w:tcPr>
          <w:p w14:paraId="176EE50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0.302</w:t>
            </w:r>
          </w:p>
        </w:tc>
        <w:tc>
          <w:tcPr>
            <w:tcW w:w="810" w:type="dxa"/>
            <w:tcBorders>
              <w:top w:val="nil"/>
              <w:left w:val="nil"/>
              <w:bottom w:val="nil"/>
              <w:right w:val="nil"/>
            </w:tcBorders>
            <w:shd w:val="clear" w:color="auto" w:fill="auto"/>
            <w:noWrap/>
            <w:vAlign w:val="bottom"/>
            <w:hideMark/>
          </w:tcPr>
          <w:p w14:paraId="1456192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24B5E902" w14:textId="77777777" w:rsidTr="00037353">
        <w:trPr>
          <w:trHeight w:val="320"/>
        </w:trPr>
        <w:tc>
          <w:tcPr>
            <w:tcW w:w="1980" w:type="dxa"/>
            <w:tcBorders>
              <w:top w:val="nil"/>
              <w:left w:val="nil"/>
              <w:bottom w:val="nil"/>
              <w:right w:val="nil"/>
            </w:tcBorders>
            <w:shd w:val="clear" w:color="auto" w:fill="auto"/>
            <w:noWrap/>
            <w:vAlign w:val="bottom"/>
            <w:hideMark/>
          </w:tcPr>
          <w:p w14:paraId="4D342AB3"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6556FA07"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54C2D90D"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520DA0E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Geyer</w:t>
            </w:r>
          </w:p>
        </w:tc>
        <w:tc>
          <w:tcPr>
            <w:tcW w:w="1528" w:type="dxa"/>
            <w:tcBorders>
              <w:top w:val="nil"/>
              <w:left w:val="nil"/>
              <w:bottom w:val="nil"/>
              <w:right w:val="nil"/>
            </w:tcBorders>
            <w:shd w:val="clear" w:color="auto" w:fill="auto"/>
            <w:noWrap/>
            <w:vAlign w:val="bottom"/>
            <w:hideMark/>
          </w:tcPr>
          <w:p w14:paraId="6FE2042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-1.682</w:t>
            </w:r>
          </w:p>
        </w:tc>
        <w:tc>
          <w:tcPr>
            <w:tcW w:w="810" w:type="dxa"/>
            <w:tcBorders>
              <w:top w:val="nil"/>
              <w:left w:val="nil"/>
              <w:bottom w:val="nil"/>
              <w:right w:val="nil"/>
            </w:tcBorders>
            <w:shd w:val="clear" w:color="auto" w:fill="auto"/>
            <w:noWrap/>
            <w:vAlign w:val="bottom"/>
            <w:hideMark/>
          </w:tcPr>
          <w:p w14:paraId="4CC5FDEB"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0B1C29BF" w14:textId="77777777" w:rsidTr="00037353">
        <w:trPr>
          <w:trHeight w:val="320"/>
        </w:trPr>
        <w:tc>
          <w:tcPr>
            <w:tcW w:w="1980" w:type="dxa"/>
            <w:tcBorders>
              <w:top w:val="nil"/>
              <w:left w:val="nil"/>
              <w:bottom w:val="nil"/>
              <w:right w:val="nil"/>
            </w:tcBorders>
            <w:shd w:val="clear" w:color="auto" w:fill="auto"/>
            <w:noWrap/>
            <w:vAlign w:val="bottom"/>
            <w:hideMark/>
          </w:tcPr>
          <w:p w14:paraId="57CE92F0"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2AE7ED29"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1E820DEC"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7E5CC9E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McGrail</w:t>
            </w:r>
          </w:p>
        </w:tc>
        <w:tc>
          <w:tcPr>
            <w:tcW w:w="1528" w:type="dxa"/>
            <w:tcBorders>
              <w:top w:val="nil"/>
              <w:left w:val="nil"/>
              <w:bottom w:val="nil"/>
              <w:right w:val="nil"/>
            </w:tcBorders>
            <w:shd w:val="clear" w:color="auto" w:fill="auto"/>
            <w:noWrap/>
            <w:vAlign w:val="bottom"/>
            <w:hideMark/>
          </w:tcPr>
          <w:p w14:paraId="48BACBC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-2.987</w:t>
            </w:r>
          </w:p>
        </w:tc>
        <w:tc>
          <w:tcPr>
            <w:tcW w:w="810" w:type="dxa"/>
            <w:tcBorders>
              <w:top w:val="nil"/>
              <w:left w:val="nil"/>
              <w:bottom w:val="nil"/>
              <w:right w:val="nil"/>
            </w:tcBorders>
            <w:shd w:val="clear" w:color="auto" w:fill="auto"/>
            <w:noWrap/>
            <w:vAlign w:val="bottom"/>
            <w:hideMark/>
          </w:tcPr>
          <w:p w14:paraId="412987DC"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0.015</w:t>
            </w:r>
          </w:p>
        </w:tc>
      </w:tr>
      <w:tr w:rsidR="00037353" w:rsidRPr="00037353" w14:paraId="06F65DFA" w14:textId="77777777" w:rsidTr="00037353">
        <w:trPr>
          <w:trHeight w:val="320"/>
        </w:trPr>
        <w:tc>
          <w:tcPr>
            <w:tcW w:w="1980" w:type="dxa"/>
            <w:tcBorders>
              <w:top w:val="nil"/>
              <w:left w:val="nil"/>
              <w:bottom w:val="nil"/>
              <w:right w:val="nil"/>
            </w:tcBorders>
            <w:shd w:val="clear" w:color="auto" w:fill="auto"/>
            <w:noWrap/>
            <w:vAlign w:val="bottom"/>
            <w:hideMark/>
          </w:tcPr>
          <w:p w14:paraId="533A9517"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097665DB"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1E2E3583"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6DC7A9D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West FGB</w:t>
            </w:r>
          </w:p>
        </w:tc>
        <w:tc>
          <w:tcPr>
            <w:tcW w:w="1528" w:type="dxa"/>
            <w:tcBorders>
              <w:top w:val="nil"/>
              <w:left w:val="nil"/>
              <w:bottom w:val="nil"/>
              <w:right w:val="nil"/>
            </w:tcBorders>
            <w:shd w:val="clear" w:color="auto" w:fill="auto"/>
            <w:noWrap/>
            <w:vAlign w:val="bottom"/>
            <w:hideMark/>
          </w:tcPr>
          <w:p w14:paraId="1FCBB9B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1.278</w:t>
            </w:r>
          </w:p>
        </w:tc>
        <w:tc>
          <w:tcPr>
            <w:tcW w:w="810" w:type="dxa"/>
            <w:tcBorders>
              <w:top w:val="nil"/>
              <w:left w:val="nil"/>
              <w:bottom w:val="nil"/>
              <w:right w:val="nil"/>
            </w:tcBorders>
            <w:shd w:val="clear" w:color="auto" w:fill="auto"/>
            <w:noWrap/>
            <w:vAlign w:val="bottom"/>
            <w:hideMark/>
          </w:tcPr>
          <w:p w14:paraId="65A02081"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10EA83E0" w14:textId="77777777" w:rsidTr="00037353">
        <w:trPr>
          <w:trHeight w:val="320"/>
        </w:trPr>
        <w:tc>
          <w:tcPr>
            <w:tcW w:w="1980" w:type="dxa"/>
            <w:tcBorders>
              <w:top w:val="nil"/>
              <w:left w:val="nil"/>
              <w:bottom w:val="nil"/>
              <w:right w:val="nil"/>
            </w:tcBorders>
            <w:shd w:val="clear" w:color="auto" w:fill="auto"/>
            <w:noWrap/>
            <w:vAlign w:val="bottom"/>
            <w:hideMark/>
          </w:tcPr>
          <w:p w14:paraId="22B196C6"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11F1FE74"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0BBB576D"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2D15955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xml:space="preserve">Geyer – McGrail </w:t>
            </w:r>
          </w:p>
        </w:tc>
        <w:tc>
          <w:tcPr>
            <w:tcW w:w="1528" w:type="dxa"/>
            <w:tcBorders>
              <w:top w:val="nil"/>
              <w:left w:val="nil"/>
              <w:bottom w:val="nil"/>
              <w:right w:val="nil"/>
            </w:tcBorders>
            <w:shd w:val="clear" w:color="auto" w:fill="auto"/>
            <w:noWrap/>
            <w:vAlign w:val="bottom"/>
            <w:hideMark/>
          </w:tcPr>
          <w:p w14:paraId="300DF80D"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-0.810</w:t>
            </w:r>
          </w:p>
        </w:tc>
        <w:tc>
          <w:tcPr>
            <w:tcW w:w="810" w:type="dxa"/>
            <w:tcBorders>
              <w:top w:val="nil"/>
              <w:left w:val="nil"/>
              <w:bottom w:val="nil"/>
              <w:right w:val="nil"/>
            </w:tcBorders>
            <w:shd w:val="clear" w:color="auto" w:fill="auto"/>
            <w:noWrap/>
            <w:vAlign w:val="bottom"/>
            <w:hideMark/>
          </w:tcPr>
          <w:p w14:paraId="22F1EA5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60308211" w14:textId="77777777" w:rsidTr="00037353">
        <w:trPr>
          <w:trHeight w:val="320"/>
        </w:trPr>
        <w:tc>
          <w:tcPr>
            <w:tcW w:w="1980" w:type="dxa"/>
            <w:tcBorders>
              <w:top w:val="nil"/>
              <w:left w:val="nil"/>
              <w:bottom w:val="nil"/>
              <w:right w:val="nil"/>
            </w:tcBorders>
            <w:shd w:val="clear" w:color="auto" w:fill="auto"/>
            <w:noWrap/>
            <w:vAlign w:val="bottom"/>
            <w:hideMark/>
          </w:tcPr>
          <w:p w14:paraId="5E1D2B84"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201B5207"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53269FAC"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0BC86E1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West FGB</w:t>
            </w:r>
          </w:p>
        </w:tc>
        <w:tc>
          <w:tcPr>
            <w:tcW w:w="1528" w:type="dxa"/>
            <w:tcBorders>
              <w:top w:val="nil"/>
              <w:left w:val="nil"/>
              <w:bottom w:val="nil"/>
              <w:right w:val="nil"/>
            </w:tcBorders>
            <w:shd w:val="clear" w:color="auto" w:fill="auto"/>
            <w:noWrap/>
            <w:vAlign w:val="bottom"/>
            <w:hideMark/>
          </w:tcPr>
          <w:p w14:paraId="23352634"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2.511</w:t>
            </w:r>
          </w:p>
        </w:tc>
        <w:tc>
          <w:tcPr>
            <w:tcW w:w="810" w:type="dxa"/>
            <w:tcBorders>
              <w:top w:val="nil"/>
              <w:left w:val="nil"/>
              <w:bottom w:val="nil"/>
              <w:right w:val="nil"/>
            </w:tcBorders>
            <w:shd w:val="clear" w:color="auto" w:fill="auto"/>
            <w:noWrap/>
            <w:vAlign w:val="bottom"/>
            <w:hideMark/>
          </w:tcPr>
          <w:p w14:paraId="4907604C"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0.042</w:t>
            </w:r>
          </w:p>
        </w:tc>
      </w:tr>
      <w:tr w:rsidR="00037353" w:rsidRPr="00037353" w14:paraId="3D10ADCF" w14:textId="77777777" w:rsidTr="00037353">
        <w:trPr>
          <w:trHeight w:val="320"/>
        </w:trPr>
        <w:tc>
          <w:tcPr>
            <w:tcW w:w="1980" w:type="dxa"/>
            <w:tcBorders>
              <w:top w:val="nil"/>
              <w:left w:val="nil"/>
              <w:bottom w:val="nil"/>
              <w:right w:val="nil"/>
            </w:tcBorders>
            <w:shd w:val="clear" w:color="auto" w:fill="auto"/>
            <w:noWrap/>
            <w:vAlign w:val="bottom"/>
            <w:hideMark/>
          </w:tcPr>
          <w:p w14:paraId="753CEF98"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3DC07F5F"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1CE341BF"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555DF4E2"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xml:space="preserve">McGrail – West FGB </w:t>
            </w:r>
          </w:p>
        </w:tc>
        <w:tc>
          <w:tcPr>
            <w:tcW w:w="1528" w:type="dxa"/>
            <w:tcBorders>
              <w:top w:val="nil"/>
              <w:left w:val="nil"/>
              <w:bottom w:val="nil"/>
              <w:right w:val="nil"/>
            </w:tcBorders>
            <w:shd w:val="clear" w:color="auto" w:fill="auto"/>
            <w:noWrap/>
            <w:vAlign w:val="bottom"/>
            <w:hideMark/>
          </w:tcPr>
          <w:p w14:paraId="10885A4C"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3.911</w:t>
            </w:r>
          </w:p>
        </w:tc>
        <w:tc>
          <w:tcPr>
            <w:tcW w:w="810" w:type="dxa"/>
            <w:tcBorders>
              <w:top w:val="nil"/>
              <w:left w:val="nil"/>
              <w:bottom w:val="nil"/>
              <w:right w:val="nil"/>
            </w:tcBorders>
            <w:shd w:val="clear" w:color="auto" w:fill="auto"/>
            <w:noWrap/>
            <w:vAlign w:val="bottom"/>
            <w:hideMark/>
          </w:tcPr>
          <w:p w14:paraId="59FCC111"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0.001</w:t>
            </w:r>
          </w:p>
        </w:tc>
      </w:tr>
      <w:tr w:rsidR="00037353" w:rsidRPr="00037353" w14:paraId="7D0118C6" w14:textId="77777777" w:rsidTr="00037353">
        <w:trPr>
          <w:trHeight w:val="320"/>
        </w:trPr>
        <w:tc>
          <w:tcPr>
            <w:tcW w:w="1980" w:type="dxa"/>
            <w:tcBorders>
              <w:top w:val="nil"/>
              <w:left w:val="nil"/>
              <w:bottom w:val="nil"/>
              <w:right w:val="nil"/>
            </w:tcBorders>
            <w:shd w:val="clear" w:color="auto" w:fill="auto"/>
            <w:noWrap/>
            <w:vAlign w:val="bottom"/>
            <w:hideMark/>
          </w:tcPr>
          <w:p w14:paraId="7BBF6AD8"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7972D35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Diversity</w:t>
            </w:r>
          </w:p>
        </w:tc>
        <w:tc>
          <w:tcPr>
            <w:tcW w:w="1757" w:type="dxa"/>
            <w:tcBorders>
              <w:top w:val="nil"/>
              <w:left w:val="nil"/>
              <w:bottom w:val="nil"/>
              <w:right w:val="nil"/>
            </w:tcBorders>
            <w:shd w:val="clear" w:color="auto" w:fill="auto"/>
            <w:noWrap/>
            <w:vAlign w:val="bottom"/>
            <w:hideMark/>
          </w:tcPr>
          <w:p w14:paraId="45224F40" w14:textId="59F7A5CC"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Kruskal-Wallis</w:t>
            </w:r>
          </w:p>
        </w:tc>
        <w:tc>
          <w:tcPr>
            <w:tcW w:w="2342" w:type="dxa"/>
            <w:tcBorders>
              <w:top w:val="nil"/>
              <w:left w:val="nil"/>
              <w:bottom w:val="nil"/>
              <w:right w:val="nil"/>
            </w:tcBorders>
            <w:shd w:val="clear" w:color="auto" w:fill="auto"/>
            <w:noWrap/>
            <w:vAlign w:val="bottom"/>
            <w:hideMark/>
          </w:tcPr>
          <w:p w14:paraId="50472F54"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Bank</w:t>
            </w:r>
          </w:p>
        </w:tc>
        <w:tc>
          <w:tcPr>
            <w:tcW w:w="1528" w:type="dxa"/>
            <w:tcBorders>
              <w:top w:val="nil"/>
              <w:left w:val="nil"/>
              <w:bottom w:val="nil"/>
              <w:right w:val="nil"/>
            </w:tcBorders>
            <w:shd w:val="clear" w:color="auto" w:fill="auto"/>
            <w:noWrap/>
            <w:vAlign w:val="bottom"/>
            <w:hideMark/>
          </w:tcPr>
          <w:p w14:paraId="55EF84A1"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11.656</w:t>
            </w:r>
          </w:p>
        </w:tc>
        <w:tc>
          <w:tcPr>
            <w:tcW w:w="810" w:type="dxa"/>
            <w:tcBorders>
              <w:top w:val="nil"/>
              <w:left w:val="nil"/>
              <w:bottom w:val="nil"/>
              <w:right w:val="nil"/>
            </w:tcBorders>
            <w:shd w:val="clear" w:color="auto" w:fill="auto"/>
            <w:noWrap/>
            <w:vAlign w:val="bottom"/>
            <w:hideMark/>
          </w:tcPr>
          <w:p w14:paraId="60BFE98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0.020</w:t>
            </w:r>
          </w:p>
        </w:tc>
      </w:tr>
      <w:tr w:rsidR="00037353" w:rsidRPr="00037353" w14:paraId="294BF00E" w14:textId="77777777" w:rsidTr="00037353">
        <w:trPr>
          <w:trHeight w:val="320"/>
        </w:trPr>
        <w:tc>
          <w:tcPr>
            <w:tcW w:w="1980" w:type="dxa"/>
            <w:tcBorders>
              <w:top w:val="nil"/>
              <w:left w:val="nil"/>
              <w:bottom w:val="nil"/>
              <w:right w:val="nil"/>
            </w:tcBorders>
            <w:shd w:val="clear" w:color="auto" w:fill="auto"/>
            <w:noWrap/>
            <w:vAlign w:val="bottom"/>
            <w:hideMark/>
          </w:tcPr>
          <w:p w14:paraId="628C37D3"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38467644"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0233D5AA"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Conover-Iman</w:t>
            </w:r>
          </w:p>
        </w:tc>
        <w:tc>
          <w:tcPr>
            <w:tcW w:w="2342" w:type="dxa"/>
            <w:tcBorders>
              <w:top w:val="nil"/>
              <w:left w:val="nil"/>
              <w:bottom w:val="nil"/>
              <w:right w:val="nil"/>
            </w:tcBorders>
            <w:shd w:val="clear" w:color="auto" w:fill="auto"/>
            <w:noWrap/>
            <w:vAlign w:val="bottom"/>
            <w:hideMark/>
          </w:tcPr>
          <w:p w14:paraId="19988EC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East FGB</w:t>
            </w:r>
          </w:p>
        </w:tc>
        <w:tc>
          <w:tcPr>
            <w:tcW w:w="1528" w:type="dxa"/>
            <w:tcBorders>
              <w:top w:val="nil"/>
              <w:left w:val="nil"/>
              <w:bottom w:val="nil"/>
              <w:right w:val="nil"/>
            </w:tcBorders>
            <w:shd w:val="clear" w:color="auto" w:fill="auto"/>
            <w:noWrap/>
            <w:vAlign w:val="bottom"/>
            <w:hideMark/>
          </w:tcPr>
          <w:p w14:paraId="0CA98492"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-0.661</w:t>
            </w:r>
          </w:p>
        </w:tc>
        <w:tc>
          <w:tcPr>
            <w:tcW w:w="810" w:type="dxa"/>
            <w:tcBorders>
              <w:top w:val="nil"/>
              <w:left w:val="nil"/>
              <w:bottom w:val="nil"/>
              <w:right w:val="nil"/>
            </w:tcBorders>
            <w:shd w:val="clear" w:color="auto" w:fill="auto"/>
            <w:noWrap/>
            <w:vAlign w:val="bottom"/>
            <w:hideMark/>
          </w:tcPr>
          <w:p w14:paraId="5E4F823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7E9B3BE2" w14:textId="77777777" w:rsidTr="00037353">
        <w:trPr>
          <w:trHeight w:val="320"/>
        </w:trPr>
        <w:tc>
          <w:tcPr>
            <w:tcW w:w="1980" w:type="dxa"/>
            <w:tcBorders>
              <w:top w:val="nil"/>
              <w:left w:val="nil"/>
              <w:bottom w:val="nil"/>
              <w:right w:val="nil"/>
            </w:tcBorders>
            <w:shd w:val="clear" w:color="auto" w:fill="auto"/>
            <w:noWrap/>
            <w:vAlign w:val="bottom"/>
            <w:hideMark/>
          </w:tcPr>
          <w:p w14:paraId="597171B3"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7023B525"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24E93378"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2168532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Geyer</w:t>
            </w:r>
          </w:p>
        </w:tc>
        <w:tc>
          <w:tcPr>
            <w:tcW w:w="1528" w:type="dxa"/>
            <w:tcBorders>
              <w:top w:val="nil"/>
              <w:left w:val="nil"/>
              <w:bottom w:val="nil"/>
              <w:right w:val="nil"/>
            </w:tcBorders>
            <w:shd w:val="clear" w:color="auto" w:fill="auto"/>
            <w:noWrap/>
            <w:vAlign w:val="bottom"/>
            <w:hideMark/>
          </w:tcPr>
          <w:p w14:paraId="3A4A700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-1.008</w:t>
            </w:r>
          </w:p>
        </w:tc>
        <w:tc>
          <w:tcPr>
            <w:tcW w:w="810" w:type="dxa"/>
            <w:tcBorders>
              <w:top w:val="nil"/>
              <w:left w:val="nil"/>
              <w:bottom w:val="nil"/>
              <w:right w:val="nil"/>
            </w:tcBorders>
            <w:shd w:val="clear" w:color="auto" w:fill="auto"/>
            <w:noWrap/>
            <w:vAlign w:val="bottom"/>
            <w:hideMark/>
          </w:tcPr>
          <w:p w14:paraId="54B8C89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4C2EEBB6" w14:textId="77777777" w:rsidTr="00037353">
        <w:trPr>
          <w:trHeight w:val="320"/>
        </w:trPr>
        <w:tc>
          <w:tcPr>
            <w:tcW w:w="1980" w:type="dxa"/>
            <w:tcBorders>
              <w:top w:val="nil"/>
              <w:left w:val="nil"/>
              <w:bottom w:val="nil"/>
              <w:right w:val="nil"/>
            </w:tcBorders>
            <w:shd w:val="clear" w:color="auto" w:fill="auto"/>
            <w:noWrap/>
            <w:vAlign w:val="bottom"/>
            <w:hideMark/>
          </w:tcPr>
          <w:p w14:paraId="5B301C90"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5FC4A35E"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15BC2BF0"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6EEE410B"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McGrail</w:t>
            </w:r>
          </w:p>
        </w:tc>
        <w:tc>
          <w:tcPr>
            <w:tcW w:w="1528" w:type="dxa"/>
            <w:tcBorders>
              <w:top w:val="nil"/>
              <w:left w:val="nil"/>
              <w:bottom w:val="nil"/>
              <w:right w:val="nil"/>
            </w:tcBorders>
            <w:shd w:val="clear" w:color="auto" w:fill="auto"/>
            <w:noWrap/>
            <w:vAlign w:val="bottom"/>
            <w:hideMark/>
          </w:tcPr>
          <w:p w14:paraId="45423F4D"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-2.138</w:t>
            </w:r>
          </w:p>
        </w:tc>
        <w:tc>
          <w:tcPr>
            <w:tcW w:w="810" w:type="dxa"/>
            <w:tcBorders>
              <w:top w:val="nil"/>
              <w:left w:val="nil"/>
              <w:bottom w:val="nil"/>
              <w:right w:val="nil"/>
            </w:tcBorders>
            <w:shd w:val="clear" w:color="auto" w:fill="auto"/>
            <w:noWrap/>
            <w:vAlign w:val="bottom"/>
            <w:hideMark/>
          </w:tcPr>
          <w:p w14:paraId="1983540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123829BB" w14:textId="77777777" w:rsidTr="00037353">
        <w:trPr>
          <w:trHeight w:val="320"/>
        </w:trPr>
        <w:tc>
          <w:tcPr>
            <w:tcW w:w="1980" w:type="dxa"/>
            <w:tcBorders>
              <w:top w:val="nil"/>
              <w:left w:val="nil"/>
              <w:bottom w:val="nil"/>
              <w:right w:val="nil"/>
            </w:tcBorders>
            <w:shd w:val="clear" w:color="auto" w:fill="auto"/>
            <w:noWrap/>
            <w:vAlign w:val="bottom"/>
            <w:hideMark/>
          </w:tcPr>
          <w:p w14:paraId="7EC782F1"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46F74159"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1692DF75"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1B93431A"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West FGB</w:t>
            </w:r>
          </w:p>
        </w:tc>
        <w:tc>
          <w:tcPr>
            <w:tcW w:w="1528" w:type="dxa"/>
            <w:tcBorders>
              <w:top w:val="nil"/>
              <w:left w:val="nil"/>
              <w:bottom w:val="nil"/>
              <w:right w:val="nil"/>
            </w:tcBorders>
            <w:shd w:val="clear" w:color="auto" w:fill="auto"/>
            <w:noWrap/>
            <w:vAlign w:val="bottom"/>
            <w:hideMark/>
          </w:tcPr>
          <w:p w14:paraId="7B820DBD"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0.170</w:t>
            </w:r>
          </w:p>
        </w:tc>
        <w:tc>
          <w:tcPr>
            <w:tcW w:w="810" w:type="dxa"/>
            <w:tcBorders>
              <w:top w:val="nil"/>
              <w:left w:val="nil"/>
              <w:bottom w:val="nil"/>
              <w:right w:val="nil"/>
            </w:tcBorders>
            <w:shd w:val="clear" w:color="auto" w:fill="auto"/>
            <w:noWrap/>
            <w:vAlign w:val="bottom"/>
            <w:hideMark/>
          </w:tcPr>
          <w:p w14:paraId="47560EE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75489C37" w14:textId="77777777" w:rsidTr="00037353">
        <w:trPr>
          <w:trHeight w:val="320"/>
        </w:trPr>
        <w:tc>
          <w:tcPr>
            <w:tcW w:w="1980" w:type="dxa"/>
            <w:tcBorders>
              <w:top w:val="nil"/>
              <w:left w:val="nil"/>
              <w:bottom w:val="nil"/>
              <w:right w:val="nil"/>
            </w:tcBorders>
            <w:shd w:val="clear" w:color="auto" w:fill="auto"/>
            <w:noWrap/>
            <w:vAlign w:val="bottom"/>
            <w:hideMark/>
          </w:tcPr>
          <w:p w14:paraId="334FFBE9"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1E7FF73B"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2E3C6741"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5E51F3C4"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Geyer</w:t>
            </w:r>
          </w:p>
        </w:tc>
        <w:tc>
          <w:tcPr>
            <w:tcW w:w="1528" w:type="dxa"/>
            <w:tcBorders>
              <w:top w:val="nil"/>
              <w:left w:val="nil"/>
              <w:bottom w:val="nil"/>
              <w:right w:val="nil"/>
            </w:tcBorders>
            <w:shd w:val="clear" w:color="auto" w:fill="auto"/>
            <w:noWrap/>
            <w:vAlign w:val="bottom"/>
            <w:hideMark/>
          </w:tcPr>
          <w:p w14:paraId="0901872A"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-0.627</w:t>
            </w:r>
          </w:p>
        </w:tc>
        <w:tc>
          <w:tcPr>
            <w:tcW w:w="810" w:type="dxa"/>
            <w:tcBorders>
              <w:top w:val="nil"/>
              <w:left w:val="nil"/>
              <w:bottom w:val="nil"/>
              <w:right w:val="nil"/>
            </w:tcBorders>
            <w:shd w:val="clear" w:color="auto" w:fill="auto"/>
            <w:noWrap/>
            <w:vAlign w:val="bottom"/>
            <w:hideMark/>
          </w:tcPr>
          <w:p w14:paraId="1AAB0B62"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3FBC7B14" w14:textId="77777777" w:rsidTr="00037353">
        <w:trPr>
          <w:trHeight w:val="320"/>
        </w:trPr>
        <w:tc>
          <w:tcPr>
            <w:tcW w:w="1980" w:type="dxa"/>
            <w:tcBorders>
              <w:top w:val="nil"/>
              <w:left w:val="nil"/>
              <w:bottom w:val="nil"/>
              <w:right w:val="nil"/>
            </w:tcBorders>
            <w:shd w:val="clear" w:color="auto" w:fill="auto"/>
            <w:noWrap/>
            <w:vAlign w:val="bottom"/>
            <w:hideMark/>
          </w:tcPr>
          <w:p w14:paraId="75A01713"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19A230BC"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7E346772"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3B7187BC"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xml:space="preserve">East FGB – McGrail </w:t>
            </w:r>
          </w:p>
        </w:tc>
        <w:tc>
          <w:tcPr>
            <w:tcW w:w="1528" w:type="dxa"/>
            <w:tcBorders>
              <w:top w:val="nil"/>
              <w:left w:val="nil"/>
              <w:bottom w:val="nil"/>
              <w:right w:val="nil"/>
            </w:tcBorders>
            <w:shd w:val="clear" w:color="auto" w:fill="auto"/>
            <w:noWrap/>
            <w:vAlign w:val="bottom"/>
            <w:hideMark/>
          </w:tcPr>
          <w:p w14:paraId="0D7112F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-2.264</w:t>
            </w:r>
          </w:p>
        </w:tc>
        <w:tc>
          <w:tcPr>
            <w:tcW w:w="810" w:type="dxa"/>
            <w:tcBorders>
              <w:top w:val="nil"/>
              <w:left w:val="nil"/>
              <w:bottom w:val="nil"/>
              <w:right w:val="nil"/>
            </w:tcBorders>
            <w:shd w:val="clear" w:color="auto" w:fill="auto"/>
            <w:noWrap/>
            <w:vAlign w:val="bottom"/>
            <w:hideMark/>
          </w:tcPr>
          <w:p w14:paraId="45F03A4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7382967F" w14:textId="77777777" w:rsidTr="00037353">
        <w:trPr>
          <w:trHeight w:val="320"/>
        </w:trPr>
        <w:tc>
          <w:tcPr>
            <w:tcW w:w="1980" w:type="dxa"/>
            <w:tcBorders>
              <w:top w:val="nil"/>
              <w:left w:val="nil"/>
              <w:bottom w:val="nil"/>
              <w:right w:val="nil"/>
            </w:tcBorders>
            <w:shd w:val="clear" w:color="auto" w:fill="auto"/>
            <w:noWrap/>
            <w:vAlign w:val="bottom"/>
            <w:hideMark/>
          </w:tcPr>
          <w:p w14:paraId="01C66E27"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347C9221"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29FECC2A"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2EEB3F6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West FGB</w:t>
            </w:r>
          </w:p>
        </w:tc>
        <w:tc>
          <w:tcPr>
            <w:tcW w:w="1528" w:type="dxa"/>
            <w:tcBorders>
              <w:top w:val="nil"/>
              <w:left w:val="nil"/>
              <w:bottom w:val="nil"/>
              <w:right w:val="nil"/>
            </w:tcBorders>
            <w:shd w:val="clear" w:color="auto" w:fill="auto"/>
            <w:noWrap/>
            <w:vAlign w:val="bottom"/>
            <w:hideMark/>
          </w:tcPr>
          <w:p w14:paraId="11EB10BB"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1.421</w:t>
            </w:r>
          </w:p>
        </w:tc>
        <w:tc>
          <w:tcPr>
            <w:tcW w:w="810" w:type="dxa"/>
            <w:tcBorders>
              <w:top w:val="nil"/>
              <w:left w:val="nil"/>
              <w:bottom w:val="nil"/>
              <w:right w:val="nil"/>
            </w:tcBorders>
            <w:shd w:val="clear" w:color="auto" w:fill="auto"/>
            <w:noWrap/>
            <w:vAlign w:val="bottom"/>
            <w:hideMark/>
          </w:tcPr>
          <w:p w14:paraId="01ED9B06"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511FCF09" w14:textId="77777777" w:rsidTr="00037353">
        <w:trPr>
          <w:trHeight w:val="320"/>
        </w:trPr>
        <w:tc>
          <w:tcPr>
            <w:tcW w:w="1980" w:type="dxa"/>
            <w:tcBorders>
              <w:top w:val="nil"/>
              <w:left w:val="nil"/>
              <w:bottom w:val="nil"/>
              <w:right w:val="nil"/>
            </w:tcBorders>
            <w:shd w:val="clear" w:color="auto" w:fill="auto"/>
            <w:noWrap/>
            <w:vAlign w:val="bottom"/>
            <w:hideMark/>
          </w:tcPr>
          <w:p w14:paraId="04C229A1"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27C3A94E"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1842E86F"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59DBAEA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McGrail</w:t>
            </w:r>
          </w:p>
        </w:tc>
        <w:tc>
          <w:tcPr>
            <w:tcW w:w="1528" w:type="dxa"/>
            <w:tcBorders>
              <w:top w:val="nil"/>
              <w:left w:val="nil"/>
              <w:bottom w:val="nil"/>
              <w:right w:val="nil"/>
            </w:tcBorders>
            <w:shd w:val="clear" w:color="auto" w:fill="auto"/>
            <w:noWrap/>
            <w:vAlign w:val="bottom"/>
            <w:hideMark/>
          </w:tcPr>
          <w:p w14:paraId="5BC8560B"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-1.173</w:t>
            </w:r>
          </w:p>
        </w:tc>
        <w:tc>
          <w:tcPr>
            <w:tcW w:w="810" w:type="dxa"/>
            <w:tcBorders>
              <w:top w:val="nil"/>
              <w:left w:val="nil"/>
              <w:bottom w:val="nil"/>
              <w:right w:val="nil"/>
            </w:tcBorders>
            <w:shd w:val="clear" w:color="auto" w:fill="auto"/>
            <w:noWrap/>
            <w:vAlign w:val="bottom"/>
            <w:hideMark/>
          </w:tcPr>
          <w:p w14:paraId="2F99DD3B"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5F59D54D" w14:textId="77777777" w:rsidTr="00037353">
        <w:trPr>
          <w:trHeight w:val="320"/>
        </w:trPr>
        <w:tc>
          <w:tcPr>
            <w:tcW w:w="1980" w:type="dxa"/>
            <w:tcBorders>
              <w:top w:val="nil"/>
              <w:left w:val="nil"/>
              <w:bottom w:val="nil"/>
              <w:right w:val="nil"/>
            </w:tcBorders>
            <w:shd w:val="clear" w:color="auto" w:fill="auto"/>
            <w:noWrap/>
            <w:vAlign w:val="bottom"/>
            <w:hideMark/>
          </w:tcPr>
          <w:p w14:paraId="049AE817"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45C665BD"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6739E404"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32ED5DEC"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West FGB</w:t>
            </w:r>
          </w:p>
        </w:tc>
        <w:tc>
          <w:tcPr>
            <w:tcW w:w="1528" w:type="dxa"/>
            <w:tcBorders>
              <w:top w:val="nil"/>
              <w:left w:val="nil"/>
              <w:bottom w:val="nil"/>
              <w:right w:val="nil"/>
            </w:tcBorders>
            <w:shd w:val="clear" w:color="auto" w:fill="auto"/>
            <w:noWrap/>
            <w:vAlign w:val="bottom"/>
            <w:hideMark/>
          </w:tcPr>
          <w:p w14:paraId="5738F2DC"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1.561</w:t>
            </w:r>
          </w:p>
        </w:tc>
        <w:tc>
          <w:tcPr>
            <w:tcW w:w="810" w:type="dxa"/>
            <w:tcBorders>
              <w:top w:val="nil"/>
              <w:left w:val="nil"/>
              <w:bottom w:val="nil"/>
              <w:right w:val="nil"/>
            </w:tcBorders>
            <w:shd w:val="clear" w:color="auto" w:fill="auto"/>
            <w:noWrap/>
            <w:vAlign w:val="bottom"/>
            <w:hideMark/>
          </w:tcPr>
          <w:p w14:paraId="3EC9D0B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074C6D1C" w14:textId="77777777" w:rsidTr="00037353">
        <w:trPr>
          <w:trHeight w:val="320"/>
        </w:trPr>
        <w:tc>
          <w:tcPr>
            <w:tcW w:w="1980" w:type="dxa"/>
            <w:tcBorders>
              <w:top w:val="nil"/>
              <w:left w:val="nil"/>
              <w:bottom w:val="nil"/>
              <w:right w:val="nil"/>
            </w:tcBorders>
            <w:shd w:val="clear" w:color="auto" w:fill="auto"/>
            <w:noWrap/>
            <w:vAlign w:val="bottom"/>
            <w:hideMark/>
          </w:tcPr>
          <w:p w14:paraId="1458C15E"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2BFEF72F"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6F5D9D37"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75652A5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McGrail – West FGB</w:t>
            </w:r>
          </w:p>
        </w:tc>
        <w:tc>
          <w:tcPr>
            <w:tcW w:w="1528" w:type="dxa"/>
            <w:tcBorders>
              <w:top w:val="nil"/>
              <w:left w:val="nil"/>
              <w:bottom w:val="nil"/>
              <w:right w:val="nil"/>
            </w:tcBorders>
            <w:shd w:val="clear" w:color="auto" w:fill="auto"/>
            <w:noWrap/>
            <w:vAlign w:val="bottom"/>
            <w:hideMark/>
          </w:tcPr>
          <w:p w14:paraId="4515F9B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3.304</w:t>
            </w:r>
          </w:p>
        </w:tc>
        <w:tc>
          <w:tcPr>
            <w:tcW w:w="810" w:type="dxa"/>
            <w:tcBorders>
              <w:top w:val="nil"/>
              <w:left w:val="nil"/>
              <w:bottom w:val="nil"/>
              <w:right w:val="nil"/>
            </w:tcBorders>
            <w:shd w:val="clear" w:color="auto" w:fill="auto"/>
            <w:noWrap/>
            <w:vAlign w:val="bottom"/>
            <w:hideMark/>
          </w:tcPr>
          <w:p w14:paraId="7718A3A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0.011</w:t>
            </w:r>
          </w:p>
        </w:tc>
      </w:tr>
      <w:tr w:rsidR="00037353" w:rsidRPr="00037353" w14:paraId="67F88E02" w14:textId="77777777" w:rsidTr="00037353">
        <w:trPr>
          <w:trHeight w:val="320"/>
        </w:trPr>
        <w:tc>
          <w:tcPr>
            <w:tcW w:w="1980" w:type="dxa"/>
            <w:tcBorders>
              <w:top w:val="nil"/>
              <w:left w:val="nil"/>
              <w:bottom w:val="nil"/>
              <w:right w:val="nil"/>
            </w:tcBorders>
            <w:shd w:val="clear" w:color="auto" w:fill="auto"/>
            <w:noWrap/>
            <w:vAlign w:val="bottom"/>
            <w:hideMark/>
          </w:tcPr>
          <w:p w14:paraId="1A027A74"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6C207F37"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Evenness</w:t>
            </w:r>
          </w:p>
        </w:tc>
        <w:tc>
          <w:tcPr>
            <w:tcW w:w="1757" w:type="dxa"/>
            <w:tcBorders>
              <w:top w:val="nil"/>
              <w:left w:val="nil"/>
              <w:bottom w:val="nil"/>
              <w:right w:val="nil"/>
            </w:tcBorders>
            <w:shd w:val="clear" w:color="auto" w:fill="auto"/>
            <w:noWrap/>
            <w:vAlign w:val="bottom"/>
            <w:hideMark/>
          </w:tcPr>
          <w:p w14:paraId="35BD6155" w14:textId="7FFED1FA"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Kruskal-Wallis</w:t>
            </w:r>
          </w:p>
        </w:tc>
        <w:tc>
          <w:tcPr>
            <w:tcW w:w="2342" w:type="dxa"/>
            <w:tcBorders>
              <w:top w:val="nil"/>
              <w:left w:val="nil"/>
              <w:bottom w:val="nil"/>
              <w:right w:val="nil"/>
            </w:tcBorders>
            <w:shd w:val="clear" w:color="auto" w:fill="auto"/>
            <w:noWrap/>
            <w:vAlign w:val="bottom"/>
            <w:hideMark/>
          </w:tcPr>
          <w:p w14:paraId="3D4BD99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Bank</w:t>
            </w:r>
          </w:p>
        </w:tc>
        <w:tc>
          <w:tcPr>
            <w:tcW w:w="1528" w:type="dxa"/>
            <w:tcBorders>
              <w:top w:val="nil"/>
              <w:left w:val="nil"/>
              <w:bottom w:val="nil"/>
              <w:right w:val="nil"/>
            </w:tcBorders>
            <w:shd w:val="clear" w:color="auto" w:fill="auto"/>
            <w:noWrap/>
            <w:vAlign w:val="bottom"/>
            <w:hideMark/>
          </w:tcPr>
          <w:p w14:paraId="21E6416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13.531</w:t>
            </w:r>
          </w:p>
        </w:tc>
        <w:tc>
          <w:tcPr>
            <w:tcW w:w="810" w:type="dxa"/>
            <w:tcBorders>
              <w:top w:val="nil"/>
              <w:left w:val="nil"/>
              <w:bottom w:val="nil"/>
              <w:right w:val="nil"/>
            </w:tcBorders>
            <w:shd w:val="clear" w:color="auto" w:fill="auto"/>
            <w:noWrap/>
            <w:vAlign w:val="bottom"/>
            <w:hideMark/>
          </w:tcPr>
          <w:p w14:paraId="1968E3D1"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0.009</w:t>
            </w:r>
          </w:p>
        </w:tc>
      </w:tr>
      <w:tr w:rsidR="00037353" w:rsidRPr="00037353" w14:paraId="2CEBF7BB" w14:textId="77777777" w:rsidTr="00037353">
        <w:trPr>
          <w:trHeight w:val="320"/>
        </w:trPr>
        <w:tc>
          <w:tcPr>
            <w:tcW w:w="1980" w:type="dxa"/>
            <w:tcBorders>
              <w:top w:val="nil"/>
              <w:left w:val="nil"/>
              <w:bottom w:val="nil"/>
              <w:right w:val="nil"/>
            </w:tcBorders>
            <w:shd w:val="clear" w:color="auto" w:fill="auto"/>
            <w:noWrap/>
            <w:vAlign w:val="bottom"/>
            <w:hideMark/>
          </w:tcPr>
          <w:p w14:paraId="456CCEB3"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7A42790C"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632AC14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Conover-Iman</w:t>
            </w:r>
          </w:p>
        </w:tc>
        <w:tc>
          <w:tcPr>
            <w:tcW w:w="2342" w:type="dxa"/>
            <w:tcBorders>
              <w:top w:val="nil"/>
              <w:left w:val="nil"/>
              <w:bottom w:val="nil"/>
              <w:right w:val="nil"/>
            </w:tcBorders>
            <w:shd w:val="clear" w:color="auto" w:fill="auto"/>
            <w:noWrap/>
            <w:vAlign w:val="bottom"/>
            <w:hideMark/>
          </w:tcPr>
          <w:p w14:paraId="7A45039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East FGB</w:t>
            </w:r>
          </w:p>
        </w:tc>
        <w:tc>
          <w:tcPr>
            <w:tcW w:w="1528" w:type="dxa"/>
            <w:tcBorders>
              <w:top w:val="nil"/>
              <w:left w:val="nil"/>
              <w:bottom w:val="nil"/>
              <w:right w:val="nil"/>
            </w:tcBorders>
            <w:shd w:val="clear" w:color="auto" w:fill="auto"/>
            <w:noWrap/>
            <w:vAlign w:val="bottom"/>
            <w:hideMark/>
          </w:tcPr>
          <w:p w14:paraId="44A70F3F"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-0.600</w:t>
            </w:r>
          </w:p>
        </w:tc>
        <w:tc>
          <w:tcPr>
            <w:tcW w:w="810" w:type="dxa"/>
            <w:tcBorders>
              <w:top w:val="nil"/>
              <w:left w:val="nil"/>
              <w:bottom w:val="nil"/>
              <w:right w:val="nil"/>
            </w:tcBorders>
            <w:shd w:val="clear" w:color="auto" w:fill="auto"/>
            <w:noWrap/>
            <w:vAlign w:val="bottom"/>
            <w:hideMark/>
          </w:tcPr>
          <w:p w14:paraId="5800ACA4"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ns</w:t>
            </w:r>
          </w:p>
        </w:tc>
      </w:tr>
      <w:tr w:rsidR="00037353" w:rsidRPr="00037353" w14:paraId="2F845C7F" w14:textId="77777777" w:rsidTr="00037353">
        <w:trPr>
          <w:trHeight w:val="320"/>
        </w:trPr>
        <w:tc>
          <w:tcPr>
            <w:tcW w:w="1980" w:type="dxa"/>
            <w:tcBorders>
              <w:top w:val="nil"/>
              <w:left w:val="nil"/>
              <w:bottom w:val="nil"/>
              <w:right w:val="nil"/>
            </w:tcBorders>
            <w:shd w:val="clear" w:color="auto" w:fill="auto"/>
            <w:noWrap/>
            <w:vAlign w:val="bottom"/>
            <w:hideMark/>
          </w:tcPr>
          <w:p w14:paraId="738B86D7" w14:textId="77777777" w:rsidR="008A7E2A" w:rsidRPr="00037353" w:rsidRDefault="008A7E2A" w:rsidP="008A7E2A">
            <w:pPr>
              <w:rPr>
                <w:rFonts w:asciiTheme="minorHAnsi" w:eastAsia="Times New Roman" w:hAnsiTheme="minorHAnsi" w:cstheme="minorHAnsi"/>
              </w:rPr>
            </w:pPr>
          </w:p>
        </w:tc>
        <w:tc>
          <w:tcPr>
            <w:tcW w:w="1123" w:type="dxa"/>
            <w:tcBorders>
              <w:top w:val="nil"/>
              <w:left w:val="nil"/>
              <w:bottom w:val="nil"/>
              <w:right w:val="nil"/>
            </w:tcBorders>
            <w:shd w:val="clear" w:color="auto" w:fill="auto"/>
            <w:noWrap/>
            <w:vAlign w:val="bottom"/>
            <w:hideMark/>
          </w:tcPr>
          <w:p w14:paraId="4AC0D200"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6245396B"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14B89B89"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Geyer</w:t>
            </w:r>
          </w:p>
        </w:tc>
        <w:tc>
          <w:tcPr>
            <w:tcW w:w="1528" w:type="dxa"/>
            <w:tcBorders>
              <w:top w:val="nil"/>
              <w:left w:val="nil"/>
              <w:bottom w:val="nil"/>
              <w:right w:val="nil"/>
            </w:tcBorders>
            <w:shd w:val="clear" w:color="auto" w:fill="auto"/>
            <w:noWrap/>
            <w:vAlign w:val="bottom"/>
            <w:hideMark/>
          </w:tcPr>
          <w:p w14:paraId="09338C32"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1.436</w:t>
            </w:r>
          </w:p>
        </w:tc>
        <w:tc>
          <w:tcPr>
            <w:tcW w:w="810" w:type="dxa"/>
            <w:tcBorders>
              <w:top w:val="nil"/>
              <w:left w:val="nil"/>
              <w:bottom w:val="nil"/>
              <w:right w:val="nil"/>
            </w:tcBorders>
            <w:shd w:val="clear" w:color="auto" w:fill="auto"/>
            <w:noWrap/>
            <w:vAlign w:val="bottom"/>
            <w:hideMark/>
          </w:tcPr>
          <w:p w14:paraId="19962133"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ns</w:t>
            </w:r>
          </w:p>
        </w:tc>
      </w:tr>
      <w:tr w:rsidR="00037353" w:rsidRPr="00037353" w14:paraId="11ABC18B" w14:textId="77777777" w:rsidTr="00037353">
        <w:trPr>
          <w:trHeight w:val="320"/>
        </w:trPr>
        <w:tc>
          <w:tcPr>
            <w:tcW w:w="1980" w:type="dxa"/>
            <w:tcBorders>
              <w:top w:val="nil"/>
              <w:left w:val="nil"/>
              <w:bottom w:val="nil"/>
              <w:right w:val="nil"/>
            </w:tcBorders>
            <w:shd w:val="clear" w:color="auto" w:fill="auto"/>
            <w:noWrap/>
            <w:vAlign w:val="bottom"/>
            <w:hideMark/>
          </w:tcPr>
          <w:p w14:paraId="03DD4C1B" w14:textId="77777777" w:rsidR="008A7E2A" w:rsidRPr="00037353" w:rsidRDefault="008A7E2A" w:rsidP="008A7E2A">
            <w:pPr>
              <w:rPr>
                <w:rFonts w:asciiTheme="minorHAnsi" w:eastAsia="Times New Roman" w:hAnsiTheme="minorHAnsi" w:cstheme="minorHAnsi"/>
              </w:rPr>
            </w:pPr>
          </w:p>
        </w:tc>
        <w:tc>
          <w:tcPr>
            <w:tcW w:w="1123" w:type="dxa"/>
            <w:tcBorders>
              <w:top w:val="nil"/>
              <w:left w:val="nil"/>
              <w:bottom w:val="nil"/>
              <w:right w:val="nil"/>
            </w:tcBorders>
            <w:shd w:val="clear" w:color="auto" w:fill="auto"/>
            <w:noWrap/>
            <w:vAlign w:val="bottom"/>
            <w:hideMark/>
          </w:tcPr>
          <w:p w14:paraId="5BBD64B9"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0BCE00E6"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79053C69"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McGrail</w:t>
            </w:r>
          </w:p>
        </w:tc>
        <w:tc>
          <w:tcPr>
            <w:tcW w:w="1528" w:type="dxa"/>
            <w:tcBorders>
              <w:top w:val="nil"/>
              <w:left w:val="nil"/>
              <w:bottom w:val="nil"/>
              <w:right w:val="nil"/>
            </w:tcBorders>
            <w:shd w:val="clear" w:color="auto" w:fill="auto"/>
            <w:noWrap/>
            <w:vAlign w:val="bottom"/>
            <w:hideMark/>
          </w:tcPr>
          <w:p w14:paraId="58EB8593"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1.195</w:t>
            </w:r>
          </w:p>
        </w:tc>
        <w:tc>
          <w:tcPr>
            <w:tcW w:w="810" w:type="dxa"/>
            <w:tcBorders>
              <w:top w:val="nil"/>
              <w:left w:val="nil"/>
              <w:bottom w:val="nil"/>
              <w:right w:val="nil"/>
            </w:tcBorders>
            <w:shd w:val="clear" w:color="auto" w:fill="auto"/>
            <w:noWrap/>
            <w:vAlign w:val="bottom"/>
            <w:hideMark/>
          </w:tcPr>
          <w:p w14:paraId="5E7034F0"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ns</w:t>
            </w:r>
          </w:p>
        </w:tc>
      </w:tr>
      <w:tr w:rsidR="00037353" w:rsidRPr="00037353" w14:paraId="639CFE23" w14:textId="77777777" w:rsidTr="00037353">
        <w:trPr>
          <w:trHeight w:val="320"/>
        </w:trPr>
        <w:tc>
          <w:tcPr>
            <w:tcW w:w="1980" w:type="dxa"/>
            <w:tcBorders>
              <w:top w:val="nil"/>
              <w:left w:val="nil"/>
              <w:bottom w:val="nil"/>
              <w:right w:val="nil"/>
            </w:tcBorders>
            <w:shd w:val="clear" w:color="auto" w:fill="auto"/>
            <w:noWrap/>
            <w:vAlign w:val="bottom"/>
            <w:hideMark/>
          </w:tcPr>
          <w:p w14:paraId="052CA99F" w14:textId="77777777" w:rsidR="008A7E2A" w:rsidRPr="00037353" w:rsidRDefault="008A7E2A" w:rsidP="008A7E2A">
            <w:pPr>
              <w:rPr>
                <w:rFonts w:asciiTheme="minorHAnsi" w:eastAsia="Times New Roman" w:hAnsiTheme="minorHAnsi" w:cstheme="minorHAnsi"/>
              </w:rPr>
            </w:pPr>
          </w:p>
        </w:tc>
        <w:tc>
          <w:tcPr>
            <w:tcW w:w="1123" w:type="dxa"/>
            <w:tcBorders>
              <w:top w:val="nil"/>
              <w:left w:val="nil"/>
              <w:bottom w:val="nil"/>
              <w:right w:val="nil"/>
            </w:tcBorders>
            <w:shd w:val="clear" w:color="auto" w:fill="auto"/>
            <w:noWrap/>
            <w:vAlign w:val="bottom"/>
            <w:hideMark/>
          </w:tcPr>
          <w:p w14:paraId="1D73EE1D"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03828E9A"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42A56909"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West FGB</w:t>
            </w:r>
          </w:p>
        </w:tc>
        <w:tc>
          <w:tcPr>
            <w:tcW w:w="1528" w:type="dxa"/>
            <w:tcBorders>
              <w:top w:val="nil"/>
              <w:left w:val="nil"/>
              <w:bottom w:val="nil"/>
              <w:right w:val="nil"/>
            </w:tcBorders>
            <w:shd w:val="clear" w:color="auto" w:fill="auto"/>
            <w:noWrap/>
            <w:vAlign w:val="bottom"/>
            <w:hideMark/>
          </w:tcPr>
          <w:p w14:paraId="5EBB55DC"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-0.707</w:t>
            </w:r>
          </w:p>
        </w:tc>
        <w:tc>
          <w:tcPr>
            <w:tcW w:w="810" w:type="dxa"/>
            <w:tcBorders>
              <w:top w:val="nil"/>
              <w:left w:val="nil"/>
              <w:bottom w:val="nil"/>
              <w:right w:val="nil"/>
            </w:tcBorders>
            <w:shd w:val="clear" w:color="auto" w:fill="auto"/>
            <w:noWrap/>
            <w:vAlign w:val="bottom"/>
            <w:hideMark/>
          </w:tcPr>
          <w:p w14:paraId="53D9BFB9"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ns</w:t>
            </w:r>
          </w:p>
        </w:tc>
      </w:tr>
      <w:tr w:rsidR="00037353" w:rsidRPr="00037353" w14:paraId="125B0417" w14:textId="77777777" w:rsidTr="00037353">
        <w:trPr>
          <w:trHeight w:val="320"/>
        </w:trPr>
        <w:tc>
          <w:tcPr>
            <w:tcW w:w="1980" w:type="dxa"/>
            <w:tcBorders>
              <w:top w:val="nil"/>
              <w:left w:val="nil"/>
              <w:bottom w:val="nil"/>
              <w:right w:val="nil"/>
            </w:tcBorders>
            <w:shd w:val="clear" w:color="auto" w:fill="auto"/>
            <w:noWrap/>
            <w:vAlign w:val="bottom"/>
            <w:hideMark/>
          </w:tcPr>
          <w:p w14:paraId="18CE6E11" w14:textId="77777777" w:rsidR="008A7E2A" w:rsidRPr="00037353" w:rsidRDefault="008A7E2A" w:rsidP="008A7E2A">
            <w:pPr>
              <w:rPr>
                <w:rFonts w:asciiTheme="minorHAnsi" w:eastAsia="Times New Roman" w:hAnsiTheme="minorHAnsi" w:cstheme="minorHAnsi"/>
              </w:rPr>
            </w:pPr>
          </w:p>
        </w:tc>
        <w:tc>
          <w:tcPr>
            <w:tcW w:w="1123" w:type="dxa"/>
            <w:tcBorders>
              <w:top w:val="nil"/>
              <w:left w:val="nil"/>
              <w:bottom w:val="nil"/>
              <w:right w:val="nil"/>
            </w:tcBorders>
            <w:shd w:val="clear" w:color="auto" w:fill="auto"/>
            <w:noWrap/>
            <w:vAlign w:val="bottom"/>
            <w:hideMark/>
          </w:tcPr>
          <w:p w14:paraId="4261447D"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288D3FBC"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4DD2DE59"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Geyer</w:t>
            </w:r>
          </w:p>
        </w:tc>
        <w:tc>
          <w:tcPr>
            <w:tcW w:w="1528" w:type="dxa"/>
            <w:tcBorders>
              <w:top w:val="nil"/>
              <w:left w:val="nil"/>
              <w:bottom w:val="nil"/>
              <w:right w:val="nil"/>
            </w:tcBorders>
            <w:shd w:val="clear" w:color="auto" w:fill="auto"/>
            <w:noWrap/>
            <w:vAlign w:val="bottom"/>
            <w:hideMark/>
          </w:tcPr>
          <w:p w14:paraId="2DA8C803"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2.649</w:t>
            </w:r>
          </w:p>
        </w:tc>
        <w:tc>
          <w:tcPr>
            <w:tcW w:w="810" w:type="dxa"/>
            <w:tcBorders>
              <w:top w:val="nil"/>
              <w:left w:val="nil"/>
              <w:bottom w:val="nil"/>
              <w:right w:val="nil"/>
            </w:tcBorders>
            <w:shd w:val="clear" w:color="auto" w:fill="auto"/>
            <w:noWrap/>
            <w:vAlign w:val="bottom"/>
            <w:hideMark/>
          </w:tcPr>
          <w:p w14:paraId="3F0DE019"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0.043</w:t>
            </w:r>
          </w:p>
        </w:tc>
      </w:tr>
      <w:tr w:rsidR="00037353" w:rsidRPr="00037353" w14:paraId="63A36282" w14:textId="77777777" w:rsidTr="00037353">
        <w:trPr>
          <w:trHeight w:val="320"/>
        </w:trPr>
        <w:tc>
          <w:tcPr>
            <w:tcW w:w="1980" w:type="dxa"/>
            <w:tcBorders>
              <w:top w:val="nil"/>
              <w:left w:val="nil"/>
              <w:bottom w:val="nil"/>
              <w:right w:val="nil"/>
            </w:tcBorders>
            <w:shd w:val="clear" w:color="auto" w:fill="auto"/>
            <w:noWrap/>
            <w:vAlign w:val="bottom"/>
            <w:hideMark/>
          </w:tcPr>
          <w:p w14:paraId="48B89423" w14:textId="77777777" w:rsidR="008A7E2A" w:rsidRPr="00037353" w:rsidRDefault="008A7E2A" w:rsidP="008A7E2A">
            <w:pPr>
              <w:rPr>
                <w:rFonts w:asciiTheme="minorHAnsi" w:eastAsia="Times New Roman" w:hAnsiTheme="minorHAnsi" w:cstheme="minorHAnsi"/>
              </w:rPr>
            </w:pPr>
          </w:p>
        </w:tc>
        <w:tc>
          <w:tcPr>
            <w:tcW w:w="1123" w:type="dxa"/>
            <w:tcBorders>
              <w:top w:val="nil"/>
              <w:left w:val="nil"/>
              <w:bottom w:val="nil"/>
              <w:right w:val="nil"/>
            </w:tcBorders>
            <w:shd w:val="clear" w:color="auto" w:fill="auto"/>
            <w:noWrap/>
            <w:vAlign w:val="bottom"/>
            <w:hideMark/>
          </w:tcPr>
          <w:p w14:paraId="6C17DBE1"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6A5B266B"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45DDD56D"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McGrail</w:t>
            </w:r>
          </w:p>
        </w:tc>
        <w:tc>
          <w:tcPr>
            <w:tcW w:w="1528" w:type="dxa"/>
            <w:tcBorders>
              <w:top w:val="nil"/>
              <w:left w:val="nil"/>
              <w:bottom w:val="nil"/>
              <w:right w:val="nil"/>
            </w:tcBorders>
            <w:shd w:val="clear" w:color="auto" w:fill="auto"/>
            <w:noWrap/>
            <w:vAlign w:val="bottom"/>
            <w:hideMark/>
          </w:tcPr>
          <w:p w14:paraId="6A51886B"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2.525</w:t>
            </w:r>
          </w:p>
        </w:tc>
        <w:tc>
          <w:tcPr>
            <w:tcW w:w="810" w:type="dxa"/>
            <w:tcBorders>
              <w:top w:val="nil"/>
              <w:left w:val="nil"/>
              <w:bottom w:val="nil"/>
              <w:right w:val="nil"/>
            </w:tcBorders>
            <w:shd w:val="clear" w:color="auto" w:fill="auto"/>
            <w:noWrap/>
            <w:vAlign w:val="bottom"/>
            <w:hideMark/>
          </w:tcPr>
          <w:p w14:paraId="54EB5832"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0.030</w:t>
            </w:r>
          </w:p>
        </w:tc>
      </w:tr>
      <w:tr w:rsidR="00037353" w:rsidRPr="00037353" w14:paraId="01A5E480" w14:textId="77777777" w:rsidTr="00037353">
        <w:trPr>
          <w:trHeight w:val="320"/>
        </w:trPr>
        <w:tc>
          <w:tcPr>
            <w:tcW w:w="1980" w:type="dxa"/>
            <w:tcBorders>
              <w:top w:val="nil"/>
              <w:left w:val="nil"/>
              <w:bottom w:val="nil"/>
              <w:right w:val="nil"/>
            </w:tcBorders>
            <w:shd w:val="clear" w:color="auto" w:fill="auto"/>
            <w:noWrap/>
            <w:vAlign w:val="bottom"/>
            <w:hideMark/>
          </w:tcPr>
          <w:p w14:paraId="0E070818" w14:textId="77777777" w:rsidR="008A7E2A" w:rsidRPr="00037353" w:rsidRDefault="008A7E2A" w:rsidP="008A7E2A">
            <w:pPr>
              <w:rPr>
                <w:rFonts w:asciiTheme="minorHAnsi" w:eastAsia="Times New Roman" w:hAnsiTheme="minorHAnsi" w:cstheme="minorHAnsi"/>
              </w:rPr>
            </w:pPr>
          </w:p>
        </w:tc>
        <w:tc>
          <w:tcPr>
            <w:tcW w:w="1123" w:type="dxa"/>
            <w:tcBorders>
              <w:top w:val="nil"/>
              <w:left w:val="nil"/>
              <w:bottom w:val="nil"/>
              <w:right w:val="nil"/>
            </w:tcBorders>
            <w:shd w:val="clear" w:color="auto" w:fill="auto"/>
            <w:noWrap/>
            <w:vAlign w:val="bottom"/>
            <w:hideMark/>
          </w:tcPr>
          <w:p w14:paraId="3ECE45A7"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0A52F5B5"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2BA8D2A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West FGB</w:t>
            </w:r>
          </w:p>
        </w:tc>
        <w:tc>
          <w:tcPr>
            <w:tcW w:w="1528" w:type="dxa"/>
            <w:tcBorders>
              <w:top w:val="nil"/>
              <w:left w:val="nil"/>
              <w:bottom w:val="nil"/>
              <w:right w:val="nil"/>
            </w:tcBorders>
            <w:shd w:val="clear" w:color="auto" w:fill="auto"/>
            <w:noWrap/>
            <w:vAlign w:val="bottom"/>
            <w:hideMark/>
          </w:tcPr>
          <w:p w14:paraId="06A64FD3"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-0.193</w:t>
            </w:r>
          </w:p>
        </w:tc>
        <w:tc>
          <w:tcPr>
            <w:tcW w:w="810" w:type="dxa"/>
            <w:tcBorders>
              <w:top w:val="nil"/>
              <w:left w:val="nil"/>
              <w:bottom w:val="nil"/>
              <w:right w:val="nil"/>
            </w:tcBorders>
            <w:shd w:val="clear" w:color="auto" w:fill="auto"/>
            <w:noWrap/>
            <w:vAlign w:val="bottom"/>
            <w:hideMark/>
          </w:tcPr>
          <w:p w14:paraId="35510E7F"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ns</w:t>
            </w:r>
          </w:p>
        </w:tc>
      </w:tr>
      <w:tr w:rsidR="00037353" w:rsidRPr="00037353" w14:paraId="754BA23B" w14:textId="77777777" w:rsidTr="00037353">
        <w:trPr>
          <w:trHeight w:val="320"/>
        </w:trPr>
        <w:tc>
          <w:tcPr>
            <w:tcW w:w="1980" w:type="dxa"/>
            <w:tcBorders>
              <w:top w:val="nil"/>
              <w:left w:val="nil"/>
              <w:bottom w:val="nil"/>
              <w:right w:val="nil"/>
            </w:tcBorders>
            <w:shd w:val="clear" w:color="auto" w:fill="auto"/>
            <w:noWrap/>
            <w:vAlign w:val="bottom"/>
            <w:hideMark/>
          </w:tcPr>
          <w:p w14:paraId="543BA51E" w14:textId="77777777" w:rsidR="008A7E2A" w:rsidRPr="00037353" w:rsidRDefault="008A7E2A" w:rsidP="008A7E2A">
            <w:pPr>
              <w:rPr>
                <w:rFonts w:asciiTheme="minorHAnsi" w:eastAsia="Times New Roman" w:hAnsiTheme="minorHAnsi" w:cstheme="minorHAnsi"/>
              </w:rPr>
            </w:pPr>
          </w:p>
        </w:tc>
        <w:tc>
          <w:tcPr>
            <w:tcW w:w="1123" w:type="dxa"/>
            <w:tcBorders>
              <w:top w:val="nil"/>
              <w:left w:val="nil"/>
              <w:bottom w:val="nil"/>
              <w:right w:val="nil"/>
            </w:tcBorders>
            <w:shd w:val="clear" w:color="auto" w:fill="auto"/>
            <w:noWrap/>
            <w:vAlign w:val="bottom"/>
            <w:hideMark/>
          </w:tcPr>
          <w:p w14:paraId="0F3A4698"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49B2FA3A"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72366812"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McGrail</w:t>
            </w:r>
          </w:p>
        </w:tc>
        <w:tc>
          <w:tcPr>
            <w:tcW w:w="1528" w:type="dxa"/>
            <w:tcBorders>
              <w:top w:val="nil"/>
              <w:left w:val="nil"/>
              <w:bottom w:val="nil"/>
              <w:right w:val="nil"/>
            </w:tcBorders>
            <w:shd w:val="clear" w:color="auto" w:fill="auto"/>
            <w:noWrap/>
            <w:vAlign w:val="bottom"/>
            <w:hideMark/>
          </w:tcPr>
          <w:p w14:paraId="2C43750C"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-0.374</w:t>
            </w:r>
          </w:p>
        </w:tc>
        <w:tc>
          <w:tcPr>
            <w:tcW w:w="810" w:type="dxa"/>
            <w:tcBorders>
              <w:top w:val="nil"/>
              <w:left w:val="nil"/>
              <w:bottom w:val="nil"/>
              <w:right w:val="nil"/>
            </w:tcBorders>
            <w:shd w:val="clear" w:color="auto" w:fill="auto"/>
            <w:noWrap/>
            <w:vAlign w:val="bottom"/>
            <w:hideMark/>
          </w:tcPr>
          <w:p w14:paraId="32EE269A"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ns</w:t>
            </w:r>
          </w:p>
        </w:tc>
      </w:tr>
      <w:tr w:rsidR="00037353" w:rsidRPr="00037353" w14:paraId="440BAF98" w14:textId="77777777" w:rsidTr="00037353">
        <w:trPr>
          <w:trHeight w:val="320"/>
        </w:trPr>
        <w:tc>
          <w:tcPr>
            <w:tcW w:w="1980" w:type="dxa"/>
            <w:tcBorders>
              <w:top w:val="nil"/>
              <w:left w:val="nil"/>
              <w:bottom w:val="nil"/>
              <w:right w:val="nil"/>
            </w:tcBorders>
            <w:shd w:val="clear" w:color="auto" w:fill="auto"/>
            <w:noWrap/>
            <w:vAlign w:val="bottom"/>
            <w:hideMark/>
          </w:tcPr>
          <w:p w14:paraId="719BABCA" w14:textId="77777777" w:rsidR="008A7E2A" w:rsidRPr="00037353" w:rsidRDefault="008A7E2A" w:rsidP="008A7E2A">
            <w:pPr>
              <w:rPr>
                <w:rFonts w:asciiTheme="minorHAnsi" w:eastAsia="Times New Roman" w:hAnsiTheme="minorHAnsi" w:cstheme="minorHAnsi"/>
              </w:rPr>
            </w:pPr>
          </w:p>
        </w:tc>
        <w:tc>
          <w:tcPr>
            <w:tcW w:w="1123" w:type="dxa"/>
            <w:tcBorders>
              <w:top w:val="nil"/>
              <w:left w:val="nil"/>
              <w:bottom w:val="nil"/>
              <w:right w:val="nil"/>
            </w:tcBorders>
            <w:shd w:val="clear" w:color="auto" w:fill="auto"/>
            <w:noWrap/>
            <w:vAlign w:val="bottom"/>
            <w:hideMark/>
          </w:tcPr>
          <w:p w14:paraId="7C1A560C"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1963F955"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2B60E5C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West FGB</w:t>
            </w:r>
          </w:p>
        </w:tc>
        <w:tc>
          <w:tcPr>
            <w:tcW w:w="1528" w:type="dxa"/>
            <w:tcBorders>
              <w:top w:val="nil"/>
              <w:left w:val="nil"/>
              <w:bottom w:val="nil"/>
              <w:right w:val="nil"/>
            </w:tcBorders>
            <w:shd w:val="clear" w:color="auto" w:fill="auto"/>
            <w:noWrap/>
            <w:vAlign w:val="bottom"/>
            <w:hideMark/>
          </w:tcPr>
          <w:p w14:paraId="3F5CE4F4"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-2.751</w:t>
            </w:r>
          </w:p>
        </w:tc>
        <w:tc>
          <w:tcPr>
            <w:tcW w:w="810" w:type="dxa"/>
            <w:tcBorders>
              <w:top w:val="nil"/>
              <w:left w:val="nil"/>
              <w:bottom w:val="nil"/>
              <w:right w:val="nil"/>
            </w:tcBorders>
            <w:shd w:val="clear" w:color="auto" w:fill="auto"/>
            <w:noWrap/>
            <w:vAlign w:val="bottom"/>
            <w:hideMark/>
          </w:tcPr>
          <w:p w14:paraId="69C84BAA"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ns</w:t>
            </w:r>
          </w:p>
        </w:tc>
      </w:tr>
      <w:tr w:rsidR="00037353" w:rsidRPr="00037353" w14:paraId="4752D433" w14:textId="77777777" w:rsidTr="00037353">
        <w:trPr>
          <w:trHeight w:val="320"/>
        </w:trPr>
        <w:tc>
          <w:tcPr>
            <w:tcW w:w="1980" w:type="dxa"/>
            <w:tcBorders>
              <w:top w:val="nil"/>
              <w:left w:val="nil"/>
              <w:bottom w:val="nil"/>
              <w:right w:val="nil"/>
            </w:tcBorders>
            <w:shd w:val="clear" w:color="auto" w:fill="auto"/>
            <w:noWrap/>
            <w:vAlign w:val="bottom"/>
            <w:hideMark/>
          </w:tcPr>
          <w:p w14:paraId="0F5C3735" w14:textId="77777777" w:rsidR="008A7E2A" w:rsidRPr="00037353" w:rsidRDefault="008A7E2A" w:rsidP="008A7E2A">
            <w:pPr>
              <w:rPr>
                <w:rFonts w:asciiTheme="minorHAnsi" w:eastAsia="Times New Roman" w:hAnsiTheme="minorHAnsi" w:cstheme="minorHAnsi"/>
              </w:rPr>
            </w:pPr>
          </w:p>
        </w:tc>
        <w:tc>
          <w:tcPr>
            <w:tcW w:w="1123" w:type="dxa"/>
            <w:tcBorders>
              <w:top w:val="nil"/>
              <w:left w:val="nil"/>
              <w:bottom w:val="nil"/>
              <w:right w:val="nil"/>
            </w:tcBorders>
            <w:shd w:val="clear" w:color="auto" w:fill="auto"/>
            <w:noWrap/>
            <w:vAlign w:val="bottom"/>
            <w:hideMark/>
          </w:tcPr>
          <w:p w14:paraId="5FBEAFB0"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3166DF0F"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52882069"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McGrail - West FGB</w:t>
            </w:r>
          </w:p>
        </w:tc>
        <w:tc>
          <w:tcPr>
            <w:tcW w:w="1528" w:type="dxa"/>
            <w:tcBorders>
              <w:top w:val="nil"/>
              <w:left w:val="nil"/>
              <w:bottom w:val="nil"/>
              <w:right w:val="nil"/>
            </w:tcBorders>
            <w:shd w:val="clear" w:color="auto" w:fill="auto"/>
            <w:noWrap/>
            <w:vAlign w:val="bottom"/>
            <w:hideMark/>
          </w:tcPr>
          <w:p w14:paraId="4B502D71"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-2.638</w:t>
            </w:r>
          </w:p>
        </w:tc>
        <w:tc>
          <w:tcPr>
            <w:tcW w:w="810" w:type="dxa"/>
            <w:tcBorders>
              <w:top w:val="nil"/>
              <w:left w:val="nil"/>
              <w:bottom w:val="nil"/>
              <w:right w:val="nil"/>
            </w:tcBorders>
            <w:shd w:val="clear" w:color="auto" w:fill="auto"/>
            <w:noWrap/>
            <w:vAlign w:val="bottom"/>
            <w:hideMark/>
          </w:tcPr>
          <w:p w14:paraId="5DEC24F6" w14:textId="77777777" w:rsidR="008A7E2A" w:rsidRPr="00037353" w:rsidRDefault="008A7E2A" w:rsidP="008A7E2A">
            <w:pPr>
              <w:rPr>
                <w:rFonts w:asciiTheme="minorHAnsi" w:eastAsia="Times New Roman" w:hAnsiTheme="minorHAnsi" w:cstheme="minorHAnsi"/>
              </w:rPr>
            </w:pPr>
            <w:r w:rsidRPr="00037353">
              <w:rPr>
                <w:rFonts w:asciiTheme="minorHAnsi" w:eastAsia="Times New Roman" w:hAnsiTheme="minorHAnsi" w:cstheme="minorHAnsi"/>
              </w:rPr>
              <w:t>0.029</w:t>
            </w:r>
          </w:p>
        </w:tc>
      </w:tr>
      <w:tr w:rsidR="00037353" w:rsidRPr="00037353" w14:paraId="758FAC6A" w14:textId="77777777" w:rsidTr="00037353">
        <w:trPr>
          <w:trHeight w:val="320"/>
        </w:trPr>
        <w:tc>
          <w:tcPr>
            <w:tcW w:w="1980" w:type="dxa"/>
            <w:tcBorders>
              <w:top w:val="nil"/>
              <w:left w:val="nil"/>
              <w:bottom w:val="nil"/>
              <w:right w:val="nil"/>
            </w:tcBorders>
            <w:shd w:val="clear" w:color="auto" w:fill="auto"/>
            <w:noWrap/>
            <w:vAlign w:val="bottom"/>
            <w:hideMark/>
          </w:tcPr>
          <w:p w14:paraId="4FA37268" w14:textId="24B93D29"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Scleractinian spp</w:t>
            </w:r>
            <w:ins w:id="167" w:author="Ryan Eckert" w:date="2020-03-27T01:38:00Z">
              <w:r w:rsidR="00037353">
                <w:rPr>
                  <w:rFonts w:asciiTheme="minorHAnsi" w:eastAsia="Times New Roman" w:hAnsiTheme="minorHAnsi" w:cstheme="minorHAnsi"/>
                  <w:color w:val="000000"/>
                </w:rPr>
                <w:t>.</w:t>
              </w:r>
            </w:ins>
          </w:p>
        </w:tc>
        <w:tc>
          <w:tcPr>
            <w:tcW w:w="1123" w:type="dxa"/>
            <w:tcBorders>
              <w:top w:val="nil"/>
              <w:left w:val="nil"/>
              <w:bottom w:val="nil"/>
              <w:right w:val="nil"/>
            </w:tcBorders>
            <w:shd w:val="clear" w:color="auto" w:fill="auto"/>
            <w:noWrap/>
            <w:vAlign w:val="bottom"/>
            <w:hideMark/>
          </w:tcPr>
          <w:p w14:paraId="4C68DD5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Richness</w:t>
            </w:r>
          </w:p>
        </w:tc>
        <w:tc>
          <w:tcPr>
            <w:tcW w:w="1757" w:type="dxa"/>
            <w:tcBorders>
              <w:top w:val="nil"/>
              <w:left w:val="nil"/>
              <w:bottom w:val="nil"/>
              <w:right w:val="nil"/>
            </w:tcBorders>
            <w:shd w:val="clear" w:color="auto" w:fill="auto"/>
            <w:noWrap/>
            <w:vAlign w:val="bottom"/>
            <w:hideMark/>
          </w:tcPr>
          <w:p w14:paraId="6E0133F7" w14:textId="633A8F31"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Kruskal-Wallis</w:t>
            </w:r>
          </w:p>
        </w:tc>
        <w:tc>
          <w:tcPr>
            <w:tcW w:w="2342" w:type="dxa"/>
            <w:tcBorders>
              <w:top w:val="nil"/>
              <w:left w:val="nil"/>
              <w:bottom w:val="nil"/>
              <w:right w:val="nil"/>
            </w:tcBorders>
            <w:shd w:val="clear" w:color="auto" w:fill="auto"/>
            <w:noWrap/>
            <w:vAlign w:val="bottom"/>
            <w:hideMark/>
          </w:tcPr>
          <w:p w14:paraId="3F337C3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Bank</w:t>
            </w:r>
          </w:p>
        </w:tc>
        <w:tc>
          <w:tcPr>
            <w:tcW w:w="1528" w:type="dxa"/>
            <w:tcBorders>
              <w:top w:val="nil"/>
              <w:left w:val="nil"/>
              <w:bottom w:val="nil"/>
              <w:right w:val="nil"/>
            </w:tcBorders>
            <w:shd w:val="clear" w:color="auto" w:fill="auto"/>
            <w:noWrap/>
            <w:vAlign w:val="bottom"/>
            <w:hideMark/>
          </w:tcPr>
          <w:p w14:paraId="35325DEB"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19.565</w:t>
            </w:r>
          </w:p>
        </w:tc>
        <w:tc>
          <w:tcPr>
            <w:tcW w:w="810" w:type="dxa"/>
            <w:tcBorders>
              <w:top w:val="nil"/>
              <w:left w:val="nil"/>
              <w:bottom w:val="nil"/>
              <w:right w:val="nil"/>
            </w:tcBorders>
            <w:shd w:val="clear" w:color="auto" w:fill="auto"/>
            <w:noWrap/>
            <w:vAlign w:val="bottom"/>
            <w:hideMark/>
          </w:tcPr>
          <w:p w14:paraId="6849E2D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0.001</w:t>
            </w:r>
          </w:p>
        </w:tc>
      </w:tr>
      <w:tr w:rsidR="00037353" w:rsidRPr="00037353" w14:paraId="33B46B8B" w14:textId="77777777" w:rsidTr="00037353">
        <w:trPr>
          <w:trHeight w:val="320"/>
        </w:trPr>
        <w:tc>
          <w:tcPr>
            <w:tcW w:w="1980" w:type="dxa"/>
            <w:tcBorders>
              <w:top w:val="nil"/>
              <w:left w:val="nil"/>
              <w:bottom w:val="nil"/>
              <w:right w:val="nil"/>
            </w:tcBorders>
            <w:shd w:val="clear" w:color="auto" w:fill="auto"/>
            <w:noWrap/>
            <w:vAlign w:val="bottom"/>
            <w:hideMark/>
          </w:tcPr>
          <w:p w14:paraId="23D650B3"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6FE2B5F8"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676BEE37"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Conover-Iman</w:t>
            </w:r>
          </w:p>
        </w:tc>
        <w:tc>
          <w:tcPr>
            <w:tcW w:w="2342" w:type="dxa"/>
            <w:tcBorders>
              <w:top w:val="nil"/>
              <w:left w:val="nil"/>
              <w:bottom w:val="nil"/>
              <w:right w:val="nil"/>
            </w:tcBorders>
            <w:shd w:val="clear" w:color="auto" w:fill="auto"/>
            <w:noWrap/>
            <w:vAlign w:val="bottom"/>
            <w:hideMark/>
          </w:tcPr>
          <w:p w14:paraId="329EAF6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East FGB</w:t>
            </w:r>
          </w:p>
        </w:tc>
        <w:tc>
          <w:tcPr>
            <w:tcW w:w="1528" w:type="dxa"/>
            <w:tcBorders>
              <w:top w:val="nil"/>
              <w:left w:val="nil"/>
              <w:bottom w:val="nil"/>
              <w:right w:val="nil"/>
            </w:tcBorders>
            <w:shd w:val="clear" w:color="auto" w:fill="auto"/>
            <w:noWrap/>
            <w:vAlign w:val="bottom"/>
            <w:hideMark/>
          </w:tcPr>
          <w:p w14:paraId="0CBB4907"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2.316</w:t>
            </w:r>
          </w:p>
        </w:tc>
        <w:tc>
          <w:tcPr>
            <w:tcW w:w="810" w:type="dxa"/>
            <w:tcBorders>
              <w:top w:val="nil"/>
              <w:left w:val="nil"/>
              <w:bottom w:val="nil"/>
              <w:right w:val="nil"/>
            </w:tcBorders>
            <w:shd w:val="clear" w:color="auto" w:fill="auto"/>
            <w:noWrap/>
            <w:vAlign w:val="bottom"/>
            <w:hideMark/>
          </w:tcPr>
          <w:p w14:paraId="07ED3FC7"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0.042</w:t>
            </w:r>
          </w:p>
        </w:tc>
      </w:tr>
      <w:tr w:rsidR="00037353" w:rsidRPr="00037353" w14:paraId="0CD58EB9" w14:textId="77777777" w:rsidTr="00037353">
        <w:trPr>
          <w:trHeight w:val="320"/>
        </w:trPr>
        <w:tc>
          <w:tcPr>
            <w:tcW w:w="1980" w:type="dxa"/>
            <w:tcBorders>
              <w:top w:val="nil"/>
              <w:left w:val="nil"/>
              <w:bottom w:val="nil"/>
              <w:right w:val="nil"/>
            </w:tcBorders>
            <w:shd w:val="clear" w:color="auto" w:fill="auto"/>
            <w:noWrap/>
            <w:vAlign w:val="bottom"/>
            <w:hideMark/>
          </w:tcPr>
          <w:p w14:paraId="2B8E7A74"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13FC8E82"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5AF3C6F3"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55243B2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Geyer</w:t>
            </w:r>
          </w:p>
        </w:tc>
        <w:tc>
          <w:tcPr>
            <w:tcW w:w="1528" w:type="dxa"/>
            <w:tcBorders>
              <w:top w:val="nil"/>
              <w:left w:val="nil"/>
              <w:bottom w:val="nil"/>
              <w:right w:val="nil"/>
            </w:tcBorders>
            <w:shd w:val="clear" w:color="auto" w:fill="auto"/>
            <w:noWrap/>
            <w:vAlign w:val="bottom"/>
            <w:hideMark/>
          </w:tcPr>
          <w:p w14:paraId="69FF4AEB"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1.828</w:t>
            </w:r>
          </w:p>
        </w:tc>
        <w:tc>
          <w:tcPr>
            <w:tcW w:w="810" w:type="dxa"/>
            <w:tcBorders>
              <w:top w:val="nil"/>
              <w:left w:val="nil"/>
              <w:bottom w:val="nil"/>
              <w:right w:val="nil"/>
            </w:tcBorders>
            <w:shd w:val="clear" w:color="auto" w:fill="auto"/>
            <w:noWrap/>
            <w:vAlign w:val="bottom"/>
            <w:hideMark/>
          </w:tcPr>
          <w:p w14:paraId="01EA1934"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737E36C5" w14:textId="77777777" w:rsidTr="00037353">
        <w:trPr>
          <w:trHeight w:val="320"/>
        </w:trPr>
        <w:tc>
          <w:tcPr>
            <w:tcW w:w="1980" w:type="dxa"/>
            <w:tcBorders>
              <w:top w:val="nil"/>
              <w:left w:val="nil"/>
              <w:bottom w:val="nil"/>
              <w:right w:val="nil"/>
            </w:tcBorders>
            <w:shd w:val="clear" w:color="auto" w:fill="auto"/>
            <w:noWrap/>
            <w:vAlign w:val="bottom"/>
            <w:hideMark/>
          </w:tcPr>
          <w:p w14:paraId="77D116D6"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2B661974"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06EB3C4E"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0975228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McGrail</w:t>
            </w:r>
          </w:p>
        </w:tc>
        <w:tc>
          <w:tcPr>
            <w:tcW w:w="1528" w:type="dxa"/>
            <w:tcBorders>
              <w:top w:val="nil"/>
              <w:left w:val="nil"/>
              <w:bottom w:val="nil"/>
              <w:right w:val="nil"/>
            </w:tcBorders>
            <w:shd w:val="clear" w:color="auto" w:fill="auto"/>
            <w:noWrap/>
            <w:vAlign w:val="bottom"/>
            <w:hideMark/>
          </w:tcPr>
          <w:p w14:paraId="6DBB471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-0.412</w:t>
            </w:r>
          </w:p>
        </w:tc>
        <w:tc>
          <w:tcPr>
            <w:tcW w:w="810" w:type="dxa"/>
            <w:tcBorders>
              <w:top w:val="nil"/>
              <w:left w:val="nil"/>
              <w:bottom w:val="nil"/>
              <w:right w:val="nil"/>
            </w:tcBorders>
            <w:shd w:val="clear" w:color="auto" w:fill="auto"/>
            <w:noWrap/>
            <w:vAlign w:val="bottom"/>
            <w:hideMark/>
          </w:tcPr>
          <w:p w14:paraId="44A4708A"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0A80B306" w14:textId="77777777" w:rsidTr="00037353">
        <w:trPr>
          <w:trHeight w:val="320"/>
        </w:trPr>
        <w:tc>
          <w:tcPr>
            <w:tcW w:w="1980" w:type="dxa"/>
            <w:tcBorders>
              <w:top w:val="nil"/>
              <w:left w:val="nil"/>
              <w:bottom w:val="nil"/>
              <w:right w:val="nil"/>
            </w:tcBorders>
            <w:shd w:val="clear" w:color="auto" w:fill="auto"/>
            <w:noWrap/>
            <w:vAlign w:val="bottom"/>
            <w:hideMark/>
          </w:tcPr>
          <w:p w14:paraId="4C081F33"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6EA1B646"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4CDA97F6"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79048E02"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West FGB</w:t>
            </w:r>
          </w:p>
        </w:tc>
        <w:tc>
          <w:tcPr>
            <w:tcW w:w="1528" w:type="dxa"/>
            <w:tcBorders>
              <w:top w:val="nil"/>
              <w:left w:val="nil"/>
              <w:bottom w:val="nil"/>
              <w:right w:val="nil"/>
            </w:tcBorders>
            <w:shd w:val="clear" w:color="auto" w:fill="auto"/>
            <w:noWrap/>
            <w:vAlign w:val="bottom"/>
            <w:hideMark/>
          </w:tcPr>
          <w:p w14:paraId="3EC8D42B"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2.509</w:t>
            </w:r>
          </w:p>
        </w:tc>
        <w:tc>
          <w:tcPr>
            <w:tcW w:w="810" w:type="dxa"/>
            <w:tcBorders>
              <w:top w:val="nil"/>
              <w:left w:val="nil"/>
              <w:bottom w:val="nil"/>
              <w:right w:val="nil"/>
            </w:tcBorders>
            <w:shd w:val="clear" w:color="auto" w:fill="auto"/>
            <w:noWrap/>
            <w:vAlign w:val="bottom"/>
            <w:hideMark/>
          </w:tcPr>
          <w:p w14:paraId="39804FC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0.032</w:t>
            </w:r>
          </w:p>
        </w:tc>
      </w:tr>
      <w:tr w:rsidR="00037353" w:rsidRPr="00037353" w14:paraId="2644C4B3" w14:textId="77777777" w:rsidTr="00037353">
        <w:trPr>
          <w:trHeight w:val="320"/>
        </w:trPr>
        <w:tc>
          <w:tcPr>
            <w:tcW w:w="1980" w:type="dxa"/>
            <w:tcBorders>
              <w:top w:val="nil"/>
              <w:left w:val="nil"/>
              <w:bottom w:val="nil"/>
              <w:right w:val="nil"/>
            </w:tcBorders>
            <w:shd w:val="clear" w:color="auto" w:fill="auto"/>
            <w:noWrap/>
            <w:vAlign w:val="bottom"/>
            <w:hideMark/>
          </w:tcPr>
          <w:p w14:paraId="0660B617"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473639B7"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06510583"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6D4D38D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Geyer</w:t>
            </w:r>
          </w:p>
        </w:tc>
        <w:tc>
          <w:tcPr>
            <w:tcW w:w="1528" w:type="dxa"/>
            <w:tcBorders>
              <w:top w:val="nil"/>
              <w:left w:val="nil"/>
              <w:bottom w:val="nil"/>
              <w:right w:val="nil"/>
            </w:tcBorders>
            <w:shd w:val="clear" w:color="auto" w:fill="auto"/>
            <w:noWrap/>
            <w:vAlign w:val="bottom"/>
            <w:hideMark/>
          </w:tcPr>
          <w:p w14:paraId="468BAB6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-0.138</w:t>
            </w:r>
          </w:p>
        </w:tc>
        <w:tc>
          <w:tcPr>
            <w:tcW w:w="810" w:type="dxa"/>
            <w:tcBorders>
              <w:top w:val="nil"/>
              <w:left w:val="nil"/>
              <w:bottom w:val="nil"/>
              <w:right w:val="nil"/>
            </w:tcBorders>
            <w:shd w:val="clear" w:color="auto" w:fill="auto"/>
            <w:noWrap/>
            <w:vAlign w:val="bottom"/>
            <w:hideMark/>
          </w:tcPr>
          <w:p w14:paraId="773ACFDA"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3537354D" w14:textId="77777777" w:rsidTr="00037353">
        <w:trPr>
          <w:trHeight w:val="320"/>
        </w:trPr>
        <w:tc>
          <w:tcPr>
            <w:tcW w:w="1980" w:type="dxa"/>
            <w:tcBorders>
              <w:top w:val="nil"/>
              <w:left w:val="nil"/>
              <w:bottom w:val="nil"/>
              <w:right w:val="nil"/>
            </w:tcBorders>
            <w:shd w:val="clear" w:color="auto" w:fill="auto"/>
            <w:noWrap/>
            <w:vAlign w:val="bottom"/>
            <w:hideMark/>
          </w:tcPr>
          <w:p w14:paraId="373ACD16"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65DA9876"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0E17CE0C"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42485A6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McGrail</w:t>
            </w:r>
          </w:p>
        </w:tc>
        <w:tc>
          <w:tcPr>
            <w:tcW w:w="1528" w:type="dxa"/>
            <w:tcBorders>
              <w:top w:val="nil"/>
              <w:left w:val="nil"/>
              <w:bottom w:val="nil"/>
              <w:right w:val="nil"/>
            </w:tcBorders>
            <w:shd w:val="clear" w:color="auto" w:fill="auto"/>
            <w:noWrap/>
            <w:vAlign w:val="bottom"/>
            <w:hideMark/>
          </w:tcPr>
          <w:p w14:paraId="6CC11C86"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-3.612</w:t>
            </w:r>
          </w:p>
        </w:tc>
        <w:tc>
          <w:tcPr>
            <w:tcW w:w="810" w:type="dxa"/>
            <w:tcBorders>
              <w:top w:val="nil"/>
              <w:left w:val="nil"/>
              <w:bottom w:val="nil"/>
              <w:right w:val="nil"/>
            </w:tcBorders>
            <w:shd w:val="clear" w:color="auto" w:fill="auto"/>
            <w:noWrap/>
            <w:vAlign w:val="bottom"/>
            <w:hideMark/>
          </w:tcPr>
          <w:p w14:paraId="47702B3A"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0.002</w:t>
            </w:r>
          </w:p>
        </w:tc>
      </w:tr>
      <w:tr w:rsidR="00037353" w:rsidRPr="00037353" w14:paraId="143430D5" w14:textId="77777777" w:rsidTr="00037353">
        <w:trPr>
          <w:trHeight w:val="320"/>
        </w:trPr>
        <w:tc>
          <w:tcPr>
            <w:tcW w:w="1980" w:type="dxa"/>
            <w:tcBorders>
              <w:top w:val="nil"/>
              <w:left w:val="nil"/>
              <w:bottom w:val="nil"/>
              <w:right w:val="nil"/>
            </w:tcBorders>
            <w:shd w:val="clear" w:color="auto" w:fill="auto"/>
            <w:noWrap/>
            <w:vAlign w:val="bottom"/>
            <w:hideMark/>
          </w:tcPr>
          <w:p w14:paraId="22048DA9"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23BB5933"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6559B3F8"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3D5A2502"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West FGB</w:t>
            </w:r>
          </w:p>
        </w:tc>
        <w:tc>
          <w:tcPr>
            <w:tcW w:w="1528" w:type="dxa"/>
            <w:tcBorders>
              <w:top w:val="nil"/>
              <w:left w:val="nil"/>
              <w:bottom w:val="nil"/>
              <w:right w:val="nil"/>
            </w:tcBorders>
            <w:shd w:val="clear" w:color="auto" w:fill="auto"/>
            <w:noWrap/>
            <w:vAlign w:val="bottom"/>
            <w:hideMark/>
          </w:tcPr>
          <w:p w14:paraId="464A977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0.362</w:t>
            </w:r>
          </w:p>
        </w:tc>
        <w:tc>
          <w:tcPr>
            <w:tcW w:w="810" w:type="dxa"/>
            <w:tcBorders>
              <w:top w:val="nil"/>
              <w:left w:val="nil"/>
              <w:bottom w:val="nil"/>
              <w:right w:val="nil"/>
            </w:tcBorders>
            <w:shd w:val="clear" w:color="auto" w:fill="auto"/>
            <w:noWrap/>
            <w:vAlign w:val="bottom"/>
            <w:hideMark/>
          </w:tcPr>
          <w:p w14:paraId="36A2877A"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1FAA81E0" w14:textId="77777777" w:rsidTr="00037353">
        <w:trPr>
          <w:trHeight w:val="320"/>
        </w:trPr>
        <w:tc>
          <w:tcPr>
            <w:tcW w:w="1980" w:type="dxa"/>
            <w:tcBorders>
              <w:top w:val="nil"/>
              <w:left w:val="nil"/>
              <w:bottom w:val="nil"/>
              <w:right w:val="nil"/>
            </w:tcBorders>
            <w:shd w:val="clear" w:color="auto" w:fill="auto"/>
            <w:noWrap/>
            <w:vAlign w:val="bottom"/>
            <w:hideMark/>
          </w:tcPr>
          <w:p w14:paraId="3142293B"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52348BB5"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44E07F56"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7381E54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McGrail</w:t>
            </w:r>
          </w:p>
        </w:tc>
        <w:tc>
          <w:tcPr>
            <w:tcW w:w="1528" w:type="dxa"/>
            <w:tcBorders>
              <w:top w:val="nil"/>
              <w:left w:val="nil"/>
              <w:bottom w:val="nil"/>
              <w:right w:val="nil"/>
            </w:tcBorders>
            <w:shd w:val="clear" w:color="auto" w:fill="auto"/>
            <w:noWrap/>
            <w:vAlign w:val="bottom"/>
            <w:hideMark/>
          </w:tcPr>
          <w:p w14:paraId="5944AE6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-2.615</w:t>
            </w:r>
          </w:p>
        </w:tc>
        <w:tc>
          <w:tcPr>
            <w:tcW w:w="810" w:type="dxa"/>
            <w:tcBorders>
              <w:top w:val="nil"/>
              <w:left w:val="nil"/>
              <w:bottom w:val="nil"/>
              <w:right w:val="nil"/>
            </w:tcBorders>
            <w:shd w:val="clear" w:color="auto" w:fill="auto"/>
            <w:noWrap/>
            <w:vAlign w:val="bottom"/>
            <w:hideMark/>
          </w:tcPr>
          <w:p w14:paraId="3AE288E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0.031</w:t>
            </w:r>
          </w:p>
        </w:tc>
      </w:tr>
      <w:tr w:rsidR="00037353" w:rsidRPr="00037353" w14:paraId="3D4805AC" w14:textId="77777777" w:rsidTr="00037353">
        <w:trPr>
          <w:trHeight w:val="320"/>
        </w:trPr>
        <w:tc>
          <w:tcPr>
            <w:tcW w:w="1980" w:type="dxa"/>
            <w:tcBorders>
              <w:top w:val="nil"/>
              <w:left w:val="nil"/>
              <w:bottom w:val="nil"/>
              <w:right w:val="nil"/>
            </w:tcBorders>
            <w:shd w:val="clear" w:color="auto" w:fill="auto"/>
            <w:noWrap/>
            <w:vAlign w:val="bottom"/>
            <w:hideMark/>
          </w:tcPr>
          <w:p w14:paraId="6B452931"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574A2D31"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53B49C52"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52DDE8BA"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West FGB</w:t>
            </w:r>
          </w:p>
        </w:tc>
        <w:tc>
          <w:tcPr>
            <w:tcW w:w="1528" w:type="dxa"/>
            <w:tcBorders>
              <w:top w:val="nil"/>
              <w:left w:val="nil"/>
              <w:bottom w:val="nil"/>
              <w:right w:val="nil"/>
            </w:tcBorders>
            <w:shd w:val="clear" w:color="auto" w:fill="auto"/>
            <w:noWrap/>
            <w:vAlign w:val="bottom"/>
            <w:hideMark/>
          </w:tcPr>
          <w:p w14:paraId="263619D6"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0.376</w:t>
            </w:r>
          </w:p>
        </w:tc>
        <w:tc>
          <w:tcPr>
            <w:tcW w:w="810" w:type="dxa"/>
            <w:tcBorders>
              <w:top w:val="nil"/>
              <w:left w:val="nil"/>
              <w:bottom w:val="nil"/>
              <w:right w:val="nil"/>
            </w:tcBorders>
            <w:shd w:val="clear" w:color="auto" w:fill="auto"/>
            <w:noWrap/>
            <w:vAlign w:val="bottom"/>
            <w:hideMark/>
          </w:tcPr>
          <w:p w14:paraId="048A00A9"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10827FAC" w14:textId="77777777" w:rsidTr="00037353">
        <w:trPr>
          <w:trHeight w:val="320"/>
        </w:trPr>
        <w:tc>
          <w:tcPr>
            <w:tcW w:w="1980" w:type="dxa"/>
            <w:tcBorders>
              <w:top w:val="nil"/>
              <w:left w:val="nil"/>
              <w:bottom w:val="nil"/>
              <w:right w:val="nil"/>
            </w:tcBorders>
            <w:shd w:val="clear" w:color="auto" w:fill="auto"/>
            <w:noWrap/>
            <w:vAlign w:val="bottom"/>
            <w:hideMark/>
          </w:tcPr>
          <w:p w14:paraId="0F0E6CC2"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376EF6B7"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36FB92B6"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6C382DDA"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McGrail - West FGB</w:t>
            </w:r>
          </w:p>
        </w:tc>
        <w:tc>
          <w:tcPr>
            <w:tcW w:w="1528" w:type="dxa"/>
            <w:tcBorders>
              <w:top w:val="nil"/>
              <w:left w:val="nil"/>
              <w:bottom w:val="nil"/>
              <w:right w:val="nil"/>
            </w:tcBorders>
            <w:shd w:val="clear" w:color="auto" w:fill="auto"/>
            <w:noWrap/>
            <w:vAlign w:val="bottom"/>
            <w:hideMark/>
          </w:tcPr>
          <w:p w14:paraId="4243E6F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3.839</w:t>
            </w:r>
          </w:p>
        </w:tc>
        <w:tc>
          <w:tcPr>
            <w:tcW w:w="810" w:type="dxa"/>
            <w:tcBorders>
              <w:top w:val="nil"/>
              <w:left w:val="nil"/>
              <w:bottom w:val="nil"/>
              <w:right w:val="nil"/>
            </w:tcBorders>
            <w:shd w:val="clear" w:color="auto" w:fill="auto"/>
            <w:noWrap/>
            <w:vAlign w:val="bottom"/>
            <w:hideMark/>
          </w:tcPr>
          <w:p w14:paraId="41FFE1B4"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0.002</w:t>
            </w:r>
          </w:p>
        </w:tc>
      </w:tr>
      <w:tr w:rsidR="00037353" w:rsidRPr="00037353" w14:paraId="1FACC306" w14:textId="77777777" w:rsidTr="00037353">
        <w:trPr>
          <w:trHeight w:val="320"/>
        </w:trPr>
        <w:tc>
          <w:tcPr>
            <w:tcW w:w="1980" w:type="dxa"/>
            <w:tcBorders>
              <w:top w:val="nil"/>
              <w:left w:val="nil"/>
              <w:bottom w:val="nil"/>
              <w:right w:val="nil"/>
            </w:tcBorders>
            <w:shd w:val="clear" w:color="auto" w:fill="auto"/>
            <w:noWrap/>
            <w:vAlign w:val="bottom"/>
            <w:hideMark/>
          </w:tcPr>
          <w:p w14:paraId="7968B5AF"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410EF05D"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Diversity</w:t>
            </w:r>
          </w:p>
        </w:tc>
        <w:tc>
          <w:tcPr>
            <w:tcW w:w="1757" w:type="dxa"/>
            <w:tcBorders>
              <w:top w:val="nil"/>
              <w:left w:val="nil"/>
              <w:bottom w:val="nil"/>
              <w:right w:val="nil"/>
            </w:tcBorders>
            <w:shd w:val="clear" w:color="auto" w:fill="auto"/>
            <w:noWrap/>
            <w:vAlign w:val="bottom"/>
            <w:hideMark/>
          </w:tcPr>
          <w:p w14:paraId="7527E7F0" w14:textId="21555C9C"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Kruskal-Wallis</w:t>
            </w:r>
          </w:p>
        </w:tc>
        <w:tc>
          <w:tcPr>
            <w:tcW w:w="2342" w:type="dxa"/>
            <w:tcBorders>
              <w:top w:val="nil"/>
              <w:left w:val="nil"/>
              <w:bottom w:val="nil"/>
              <w:right w:val="nil"/>
            </w:tcBorders>
            <w:shd w:val="clear" w:color="auto" w:fill="auto"/>
            <w:noWrap/>
            <w:vAlign w:val="bottom"/>
            <w:hideMark/>
          </w:tcPr>
          <w:p w14:paraId="16F9DF52"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Bank</w:t>
            </w:r>
          </w:p>
        </w:tc>
        <w:tc>
          <w:tcPr>
            <w:tcW w:w="1528" w:type="dxa"/>
            <w:tcBorders>
              <w:top w:val="nil"/>
              <w:left w:val="nil"/>
              <w:bottom w:val="nil"/>
              <w:right w:val="nil"/>
            </w:tcBorders>
            <w:shd w:val="clear" w:color="auto" w:fill="auto"/>
            <w:noWrap/>
            <w:vAlign w:val="bottom"/>
            <w:hideMark/>
          </w:tcPr>
          <w:p w14:paraId="0AF90D7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2.482</w:t>
            </w:r>
          </w:p>
        </w:tc>
        <w:tc>
          <w:tcPr>
            <w:tcW w:w="810" w:type="dxa"/>
            <w:tcBorders>
              <w:top w:val="nil"/>
              <w:left w:val="nil"/>
              <w:bottom w:val="nil"/>
              <w:right w:val="nil"/>
            </w:tcBorders>
            <w:shd w:val="clear" w:color="auto" w:fill="auto"/>
            <w:noWrap/>
            <w:vAlign w:val="bottom"/>
            <w:hideMark/>
          </w:tcPr>
          <w:p w14:paraId="0F85EB9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62E4698D" w14:textId="77777777" w:rsidTr="00037353">
        <w:trPr>
          <w:trHeight w:val="320"/>
        </w:trPr>
        <w:tc>
          <w:tcPr>
            <w:tcW w:w="1980" w:type="dxa"/>
            <w:tcBorders>
              <w:top w:val="nil"/>
              <w:left w:val="nil"/>
              <w:bottom w:val="nil"/>
              <w:right w:val="nil"/>
            </w:tcBorders>
            <w:shd w:val="clear" w:color="auto" w:fill="auto"/>
            <w:noWrap/>
            <w:vAlign w:val="bottom"/>
            <w:hideMark/>
          </w:tcPr>
          <w:p w14:paraId="41C2809E"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5DCCF32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Evenness</w:t>
            </w:r>
          </w:p>
        </w:tc>
        <w:tc>
          <w:tcPr>
            <w:tcW w:w="1757" w:type="dxa"/>
            <w:tcBorders>
              <w:top w:val="nil"/>
              <w:left w:val="nil"/>
              <w:bottom w:val="nil"/>
              <w:right w:val="nil"/>
            </w:tcBorders>
            <w:shd w:val="clear" w:color="auto" w:fill="auto"/>
            <w:noWrap/>
            <w:vAlign w:val="bottom"/>
            <w:hideMark/>
          </w:tcPr>
          <w:p w14:paraId="1A99237E" w14:textId="7F64ABDF"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Kruskal-Wallis</w:t>
            </w:r>
          </w:p>
        </w:tc>
        <w:tc>
          <w:tcPr>
            <w:tcW w:w="2342" w:type="dxa"/>
            <w:tcBorders>
              <w:top w:val="nil"/>
              <w:left w:val="nil"/>
              <w:bottom w:val="nil"/>
              <w:right w:val="nil"/>
            </w:tcBorders>
            <w:shd w:val="clear" w:color="auto" w:fill="auto"/>
            <w:noWrap/>
            <w:vAlign w:val="bottom"/>
            <w:hideMark/>
          </w:tcPr>
          <w:p w14:paraId="7FF36A11"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Bank</w:t>
            </w:r>
          </w:p>
        </w:tc>
        <w:tc>
          <w:tcPr>
            <w:tcW w:w="1528" w:type="dxa"/>
            <w:tcBorders>
              <w:top w:val="nil"/>
              <w:left w:val="nil"/>
              <w:bottom w:val="nil"/>
              <w:right w:val="nil"/>
            </w:tcBorders>
            <w:shd w:val="clear" w:color="auto" w:fill="auto"/>
            <w:noWrap/>
            <w:vAlign w:val="bottom"/>
            <w:hideMark/>
          </w:tcPr>
          <w:p w14:paraId="3839117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27.513</w:t>
            </w:r>
          </w:p>
        </w:tc>
        <w:tc>
          <w:tcPr>
            <w:tcW w:w="810" w:type="dxa"/>
            <w:tcBorders>
              <w:top w:val="nil"/>
              <w:left w:val="nil"/>
              <w:bottom w:val="nil"/>
              <w:right w:val="nil"/>
            </w:tcBorders>
            <w:shd w:val="clear" w:color="auto" w:fill="auto"/>
            <w:noWrap/>
            <w:vAlign w:val="bottom"/>
            <w:hideMark/>
          </w:tcPr>
          <w:p w14:paraId="005F4B9D"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&lt;0.001</w:t>
            </w:r>
          </w:p>
        </w:tc>
      </w:tr>
      <w:tr w:rsidR="00037353" w:rsidRPr="00037353" w14:paraId="0D54DF92" w14:textId="77777777" w:rsidTr="00037353">
        <w:trPr>
          <w:trHeight w:val="320"/>
        </w:trPr>
        <w:tc>
          <w:tcPr>
            <w:tcW w:w="1980" w:type="dxa"/>
            <w:tcBorders>
              <w:top w:val="nil"/>
              <w:left w:val="nil"/>
              <w:bottom w:val="nil"/>
              <w:right w:val="nil"/>
            </w:tcBorders>
            <w:shd w:val="clear" w:color="auto" w:fill="auto"/>
            <w:noWrap/>
            <w:vAlign w:val="bottom"/>
            <w:hideMark/>
          </w:tcPr>
          <w:p w14:paraId="6FB223CF"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20149F68"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52341F2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Conover-Iman</w:t>
            </w:r>
          </w:p>
        </w:tc>
        <w:tc>
          <w:tcPr>
            <w:tcW w:w="2342" w:type="dxa"/>
            <w:tcBorders>
              <w:top w:val="nil"/>
              <w:left w:val="nil"/>
              <w:bottom w:val="nil"/>
              <w:right w:val="nil"/>
            </w:tcBorders>
            <w:shd w:val="clear" w:color="auto" w:fill="auto"/>
            <w:noWrap/>
            <w:vAlign w:val="bottom"/>
            <w:hideMark/>
          </w:tcPr>
          <w:p w14:paraId="349B710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East FGB</w:t>
            </w:r>
          </w:p>
        </w:tc>
        <w:tc>
          <w:tcPr>
            <w:tcW w:w="1528" w:type="dxa"/>
            <w:tcBorders>
              <w:top w:val="nil"/>
              <w:left w:val="nil"/>
              <w:bottom w:val="nil"/>
              <w:right w:val="nil"/>
            </w:tcBorders>
            <w:shd w:val="clear" w:color="auto" w:fill="auto"/>
            <w:noWrap/>
            <w:vAlign w:val="bottom"/>
            <w:hideMark/>
          </w:tcPr>
          <w:p w14:paraId="4A4D2324"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-2.774</w:t>
            </w:r>
          </w:p>
        </w:tc>
        <w:tc>
          <w:tcPr>
            <w:tcW w:w="810" w:type="dxa"/>
            <w:tcBorders>
              <w:top w:val="nil"/>
              <w:left w:val="nil"/>
              <w:bottom w:val="nil"/>
              <w:right w:val="nil"/>
            </w:tcBorders>
            <w:shd w:val="clear" w:color="auto" w:fill="auto"/>
            <w:noWrap/>
            <w:vAlign w:val="bottom"/>
            <w:hideMark/>
          </w:tcPr>
          <w:p w14:paraId="0C49FBFD"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0.012</w:t>
            </w:r>
          </w:p>
        </w:tc>
      </w:tr>
      <w:tr w:rsidR="00037353" w:rsidRPr="00037353" w14:paraId="39246AEB" w14:textId="77777777" w:rsidTr="00037353">
        <w:trPr>
          <w:trHeight w:val="320"/>
        </w:trPr>
        <w:tc>
          <w:tcPr>
            <w:tcW w:w="1980" w:type="dxa"/>
            <w:tcBorders>
              <w:top w:val="nil"/>
              <w:left w:val="nil"/>
              <w:bottom w:val="nil"/>
              <w:right w:val="nil"/>
            </w:tcBorders>
            <w:shd w:val="clear" w:color="auto" w:fill="auto"/>
            <w:noWrap/>
            <w:vAlign w:val="bottom"/>
            <w:hideMark/>
          </w:tcPr>
          <w:p w14:paraId="0C11A288"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1B95019E"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3E6BC571"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47825EFC"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Geyer</w:t>
            </w:r>
          </w:p>
        </w:tc>
        <w:tc>
          <w:tcPr>
            <w:tcW w:w="1528" w:type="dxa"/>
            <w:tcBorders>
              <w:top w:val="nil"/>
              <w:left w:val="nil"/>
              <w:bottom w:val="nil"/>
              <w:right w:val="nil"/>
            </w:tcBorders>
            <w:shd w:val="clear" w:color="auto" w:fill="auto"/>
            <w:noWrap/>
            <w:vAlign w:val="bottom"/>
            <w:hideMark/>
          </w:tcPr>
          <w:p w14:paraId="6F82C8B4"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-1.912</w:t>
            </w:r>
          </w:p>
        </w:tc>
        <w:tc>
          <w:tcPr>
            <w:tcW w:w="810" w:type="dxa"/>
            <w:tcBorders>
              <w:top w:val="nil"/>
              <w:left w:val="nil"/>
              <w:bottom w:val="nil"/>
              <w:right w:val="nil"/>
            </w:tcBorders>
            <w:shd w:val="clear" w:color="auto" w:fill="auto"/>
            <w:noWrap/>
            <w:vAlign w:val="bottom"/>
            <w:hideMark/>
          </w:tcPr>
          <w:p w14:paraId="075A957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0319871B" w14:textId="77777777" w:rsidTr="00037353">
        <w:trPr>
          <w:trHeight w:val="320"/>
        </w:trPr>
        <w:tc>
          <w:tcPr>
            <w:tcW w:w="1980" w:type="dxa"/>
            <w:tcBorders>
              <w:top w:val="nil"/>
              <w:left w:val="nil"/>
              <w:bottom w:val="nil"/>
              <w:right w:val="nil"/>
            </w:tcBorders>
            <w:shd w:val="clear" w:color="auto" w:fill="auto"/>
            <w:noWrap/>
            <w:vAlign w:val="bottom"/>
            <w:hideMark/>
          </w:tcPr>
          <w:p w14:paraId="452682CD"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7174CC9C"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28DA6A38"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5E29AF66"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McGrail</w:t>
            </w:r>
          </w:p>
        </w:tc>
        <w:tc>
          <w:tcPr>
            <w:tcW w:w="1528" w:type="dxa"/>
            <w:tcBorders>
              <w:top w:val="nil"/>
              <w:left w:val="nil"/>
              <w:bottom w:val="nil"/>
              <w:right w:val="nil"/>
            </w:tcBorders>
            <w:shd w:val="clear" w:color="auto" w:fill="auto"/>
            <w:noWrap/>
            <w:vAlign w:val="bottom"/>
            <w:hideMark/>
          </w:tcPr>
          <w:p w14:paraId="003AB9B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0.651</w:t>
            </w:r>
          </w:p>
        </w:tc>
        <w:tc>
          <w:tcPr>
            <w:tcW w:w="810" w:type="dxa"/>
            <w:tcBorders>
              <w:top w:val="nil"/>
              <w:left w:val="nil"/>
              <w:bottom w:val="nil"/>
              <w:right w:val="nil"/>
            </w:tcBorders>
            <w:shd w:val="clear" w:color="auto" w:fill="auto"/>
            <w:noWrap/>
            <w:vAlign w:val="bottom"/>
            <w:hideMark/>
          </w:tcPr>
          <w:p w14:paraId="67F37D44"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758B84AD" w14:textId="77777777" w:rsidTr="00037353">
        <w:trPr>
          <w:trHeight w:val="320"/>
        </w:trPr>
        <w:tc>
          <w:tcPr>
            <w:tcW w:w="1980" w:type="dxa"/>
            <w:tcBorders>
              <w:top w:val="nil"/>
              <w:left w:val="nil"/>
              <w:bottom w:val="nil"/>
              <w:right w:val="nil"/>
            </w:tcBorders>
            <w:shd w:val="clear" w:color="auto" w:fill="auto"/>
            <w:noWrap/>
            <w:vAlign w:val="bottom"/>
            <w:hideMark/>
          </w:tcPr>
          <w:p w14:paraId="0560B9CE"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6AC4C0A5"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191F5C3E"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632266B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West FGB</w:t>
            </w:r>
          </w:p>
        </w:tc>
        <w:tc>
          <w:tcPr>
            <w:tcW w:w="1528" w:type="dxa"/>
            <w:tcBorders>
              <w:top w:val="nil"/>
              <w:left w:val="nil"/>
              <w:bottom w:val="nil"/>
              <w:right w:val="nil"/>
            </w:tcBorders>
            <w:shd w:val="clear" w:color="auto" w:fill="auto"/>
            <w:noWrap/>
            <w:vAlign w:val="bottom"/>
            <w:hideMark/>
          </w:tcPr>
          <w:p w14:paraId="39CAD95D"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-2.825</w:t>
            </w:r>
          </w:p>
        </w:tc>
        <w:tc>
          <w:tcPr>
            <w:tcW w:w="810" w:type="dxa"/>
            <w:tcBorders>
              <w:top w:val="nil"/>
              <w:left w:val="nil"/>
              <w:bottom w:val="nil"/>
              <w:right w:val="nil"/>
            </w:tcBorders>
            <w:shd w:val="clear" w:color="auto" w:fill="auto"/>
            <w:noWrap/>
            <w:vAlign w:val="bottom"/>
            <w:hideMark/>
          </w:tcPr>
          <w:p w14:paraId="360193B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0.013</w:t>
            </w:r>
          </w:p>
        </w:tc>
      </w:tr>
      <w:tr w:rsidR="00037353" w:rsidRPr="00037353" w14:paraId="2BF1BB8D" w14:textId="77777777" w:rsidTr="00037353">
        <w:trPr>
          <w:trHeight w:val="320"/>
        </w:trPr>
        <w:tc>
          <w:tcPr>
            <w:tcW w:w="1980" w:type="dxa"/>
            <w:tcBorders>
              <w:top w:val="nil"/>
              <w:left w:val="nil"/>
              <w:bottom w:val="nil"/>
              <w:right w:val="nil"/>
            </w:tcBorders>
            <w:shd w:val="clear" w:color="auto" w:fill="auto"/>
            <w:noWrap/>
            <w:vAlign w:val="bottom"/>
            <w:hideMark/>
          </w:tcPr>
          <w:p w14:paraId="046DD477"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047C9733"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3AC13B52"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220D90A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Geyer</w:t>
            </w:r>
          </w:p>
        </w:tc>
        <w:tc>
          <w:tcPr>
            <w:tcW w:w="1528" w:type="dxa"/>
            <w:tcBorders>
              <w:top w:val="nil"/>
              <w:left w:val="nil"/>
              <w:bottom w:val="nil"/>
              <w:right w:val="nil"/>
            </w:tcBorders>
            <w:shd w:val="clear" w:color="auto" w:fill="auto"/>
            <w:noWrap/>
            <w:vAlign w:val="bottom"/>
            <w:hideMark/>
          </w:tcPr>
          <w:p w14:paraId="7D743F85"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0.545</w:t>
            </w:r>
          </w:p>
        </w:tc>
        <w:tc>
          <w:tcPr>
            <w:tcW w:w="810" w:type="dxa"/>
            <w:tcBorders>
              <w:top w:val="nil"/>
              <w:left w:val="nil"/>
              <w:bottom w:val="nil"/>
              <w:right w:val="nil"/>
            </w:tcBorders>
            <w:shd w:val="clear" w:color="auto" w:fill="auto"/>
            <w:noWrap/>
            <w:vAlign w:val="bottom"/>
            <w:hideMark/>
          </w:tcPr>
          <w:p w14:paraId="6FB5C92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26BD0DC6" w14:textId="77777777" w:rsidTr="00037353">
        <w:trPr>
          <w:trHeight w:val="320"/>
        </w:trPr>
        <w:tc>
          <w:tcPr>
            <w:tcW w:w="1980" w:type="dxa"/>
            <w:tcBorders>
              <w:top w:val="nil"/>
              <w:left w:val="nil"/>
              <w:bottom w:val="nil"/>
              <w:right w:val="nil"/>
            </w:tcBorders>
            <w:shd w:val="clear" w:color="auto" w:fill="auto"/>
            <w:noWrap/>
            <w:vAlign w:val="bottom"/>
            <w:hideMark/>
          </w:tcPr>
          <w:p w14:paraId="73B4CB7D"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79EF6E3F"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71656031"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59283B00"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McGrail</w:t>
            </w:r>
          </w:p>
        </w:tc>
        <w:tc>
          <w:tcPr>
            <w:tcW w:w="1528" w:type="dxa"/>
            <w:tcBorders>
              <w:top w:val="nil"/>
              <w:left w:val="nil"/>
              <w:bottom w:val="nil"/>
              <w:right w:val="nil"/>
            </w:tcBorders>
            <w:shd w:val="clear" w:color="auto" w:fill="auto"/>
            <w:noWrap/>
            <w:vAlign w:val="bottom"/>
            <w:hideMark/>
          </w:tcPr>
          <w:p w14:paraId="776C4AE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4.555</w:t>
            </w:r>
          </w:p>
        </w:tc>
        <w:tc>
          <w:tcPr>
            <w:tcW w:w="810" w:type="dxa"/>
            <w:tcBorders>
              <w:top w:val="nil"/>
              <w:left w:val="nil"/>
              <w:bottom w:val="nil"/>
              <w:right w:val="nil"/>
            </w:tcBorders>
            <w:shd w:val="clear" w:color="auto" w:fill="auto"/>
            <w:noWrap/>
            <w:vAlign w:val="bottom"/>
            <w:hideMark/>
          </w:tcPr>
          <w:p w14:paraId="1083AE29"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&lt;0.001</w:t>
            </w:r>
          </w:p>
        </w:tc>
      </w:tr>
      <w:tr w:rsidR="00037353" w:rsidRPr="00037353" w14:paraId="5B2D8E93" w14:textId="77777777" w:rsidTr="00037353">
        <w:trPr>
          <w:trHeight w:val="320"/>
        </w:trPr>
        <w:tc>
          <w:tcPr>
            <w:tcW w:w="1980" w:type="dxa"/>
            <w:tcBorders>
              <w:top w:val="nil"/>
              <w:left w:val="nil"/>
              <w:bottom w:val="nil"/>
              <w:right w:val="nil"/>
            </w:tcBorders>
            <w:shd w:val="clear" w:color="auto" w:fill="auto"/>
            <w:noWrap/>
            <w:vAlign w:val="bottom"/>
            <w:hideMark/>
          </w:tcPr>
          <w:p w14:paraId="3DC62538"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758EA956"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7D0339D4"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7FCE884D"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West FGB</w:t>
            </w:r>
          </w:p>
        </w:tc>
        <w:tc>
          <w:tcPr>
            <w:tcW w:w="1528" w:type="dxa"/>
            <w:tcBorders>
              <w:top w:val="nil"/>
              <w:left w:val="nil"/>
              <w:bottom w:val="nil"/>
              <w:right w:val="nil"/>
            </w:tcBorders>
            <w:shd w:val="clear" w:color="auto" w:fill="auto"/>
            <w:noWrap/>
            <w:vAlign w:val="bottom"/>
            <w:hideMark/>
          </w:tcPr>
          <w:p w14:paraId="314FEFC7"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-0.124</w:t>
            </w:r>
          </w:p>
        </w:tc>
        <w:tc>
          <w:tcPr>
            <w:tcW w:w="810" w:type="dxa"/>
            <w:tcBorders>
              <w:top w:val="nil"/>
              <w:left w:val="nil"/>
              <w:bottom w:val="nil"/>
              <w:right w:val="nil"/>
            </w:tcBorders>
            <w:shd w:val="clear" w:color="auto" w:fill="auto"/>
            <w:noWrap/>
            <w:vAlign w:val="bottom"/>
            <w:hideMark/>
          </w:tcPr>
          <w:p w14:paraId="62AE7E3B"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6584A33B" w14:textId="77777777" w:rsidTr="00037353">
        <w:trPr>
          <w:trHeight w:val="320"/>
        </w:trPr>
        <w:tc>
          <w:tcPr>
            <w:tcW w:w="1980" w:type="dxa"/>
            <w:tcBorders>
              <w:top w:val="nil"/>
              <w:left w:val="nil"/>
              <w:bottom w:val="nil"/>
              <w:right w:val="nil"/>
            </w:tcBorders>
            <w:shd w:val="clear" w:color="auto" w:fill="auto"/>
            <w:noWrap/>
            <w:vAlign w:val="bottom"/>
            <w:hideMark/>
          </w:tcPr>
          <w:p w14:paraId="7DC381E1"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505A84D5"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3BA6AF07"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04957C9C"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McGrail</w:t>
            </w:r>
          </w:p>
        </w:tc>
        <w:tc>
          <w:tcPr>
            <w:tcW w:w="1528" w:type="dxa"/>
            <w:tcBorders>
              <w:top w:val="nil"/>
              <w:left w:val="nil"/>
              <w:bottom w:val="nil"/>
              <w:right w:val="nil"/>
            </w:tcBorders>
            <w:shd w:val="clear" w:color="auto" w:fill="auto"/>
            <w:noWrap/>
            <w:vAlign w:val="bottom"/>
            <w:hideMark/>
          </w:tcPr>
          <w:p w14:paraId="75DA10B6"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2.978</w:t>
            </w:r>
          </w:p>
        </w:tc>
        <w:tc>
          <w:tcPr>
            <w:tcW w:w="810" w:type="dxa"/>
            <w:tcBorders>
              <w:top w:val="nil"/>
              <w:left w:val="nil"/>
              <w:bottom w:val="nil"/>
              <w:right w:val="nil"/>
            </w:tcBorders>
            <w:shd w:val="clear" w:color="auto" w:fill="auto"/>
            <w:noWrap/>
            <w:vAlign w:val="bottom"/>
            <w:hideMark/>
          </w:tcPr>
          <w:p w14:paraId="49BFFE1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0.010</w:t>
            </w:r>
          </w:p>
        </w:tc>
      </w:tr>
      <w:tr w:rsidR="00037353" w:rsidRPr="00037353" w14:paraId="55FA0D4C" w14:textId="77777777" w:rsidTr="00037353">
        <w:trPr>
          <w:trHeight w:val="320"/>
        </w:trPr>
        <w:tc>
          <w:tcPr>
            <w:tcW w:w="1980" w:type="dxa"/>
            <w:tcBorders>
              <w:top w:val="nil"/>
              <w:left w:val="nil"/>
              <w:bottom w:val="nil"/>
              <w:right w:val="nil"/>
            </w:tcBorders>
            <w:shd w:val="clear" w:color="auto" w:fill="auto"/>
            <w:noWrap/>
            <w:vAlign w:val="bottom"/>
            <w:hideMark/>
          </w:tcPr>
          <w:p w14:paraId="2C770293" w14:textId="77777777" w:rsidR="008A7E2A" w:rsidRPr="00037353" w:rsidRDefault="008A7E2A" w:rsidP="008A7E2A">
            <w:pPr>
              <w:rPr>
                <w:rFonts w:asciiTheme="minorHAnsi" w:eastAsia="Times New Roman" w:hAnsiTheme="minorHAnsi" w:cstheme="minorHAnsi"/>
                <w:color w:val="000000"/>
              </w:rPr>
            </w:pPr>
          </w:p>
        </w:tc>
        <w:tc>
          <w:tcPr>
            <w:tcW w:w="1123" w:type="dxa"/>
            <w:tcBorders>
              <w:top w:val="nil"/>
              <w:left w:val="nil"/>
              <w:bottom w:val="nil"/>
              <w:right w:val="nil"/>
            </w:tcBorders>
            <w:shd w:val="clear" w:color="auto" w:fill="auto"/>
            <w:noWrap/>
            <w:vAlign w:val="bottom"/>
            <w:hideMark/>
          </w:tcPr>
          <w:p w14:paraId="6CAA89B5" w14:textId="77777777" w:rsidR="008A7E2A" w:rsidRPr="00037353" w:rsidRDefault="008A7E2A" w:rsidP="008A7E2A">
            <w:pPr>
              <w:rPr>
                <w:rFonts w:asciiTheme="minorHAnsi" w:eastAsia="Times New Roman" w:hAnsiTheme="minorHAnsi" w:cstheme="minorHAnsi"/>
              </w:rPr>
            </w:pPr>
          </w:p>
        </w:tc>
        <w:tc>
          <w:tcPr>
            <w:tcW w:w="1757" w:type="dxa"/>
            <w:tcBorders>
              <w:top w:val="nil"/>
              <w:left w:val="nil"/>
              <w:bottom w:val="nil"/>
              <w:right w:val="nil"/>
            </w:tcBorders>
            <w:shd w:val="clear" w:color="auto" w:fill="auto"/>
            <w:noWrap/>
            <w:vAlign w:val="bottom"/>
            <w:hideMark/>
          </w:tcPr>
          <w:p w14:paraId="6571C975" w14:textId="77777777" w:rsidR="008A7E2A" w:rsidRPr="00037353" w:rsidRDefault="008A7E2A" w:rsidP="008A7E2A">
            <w:pPr>
              <w:rPr>
                <w:rFonts w:asciiTheme="minorHAnsi" w:eastAsia="Times New Roman" w:hAnsiTheme="minorHAnsi" w:cstheme="minorHAnsi"/>
              </w:rPr>
            </w:pPr>
          </w:p>
        </w:tc>
        <w:tc>
          <w:tcPr>
            <w:tcW w:w="2342" w:type="dxa"/>
            <w:tcBorders>
              <w:top w:val="nil"/>
              <w:left w:val="nil"/>
              <w:bottom w:val="nil"/>
              <w:right w:val="nil"/>
            </w:tcBorders>
            <w:shd w:val="clear" w:color="auto" w:fill="auto"/>
            <w:noWrap/>
            <w:vAlign w:val="bottom"/>
            <w:hideMark/>
          </w:tcPr>
          <w:p w14:paraId="594A6C23"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West FGB</w:t>
            </w:r>
          </w:p>
        </w:tc>
        <w:tc>
          <w:tcPr>
            <w:tcW w:w="1528" w:type="dxa"/>
            <w:tcBorders>
              <w:top w:val="nil"/>
              <w:left w:val="nil"/>
              <w:bottom w:val="nil"/>
              <w:right w:val="nil"/>
            </w:tcBorders>
            <w:shd w:val="clear" w:color="auto" w:fill="auto"/>
            <w:noWrap/>
            <w:vAlign w:val="bottom"/>
            <w:hideMark/>
          </w:tcPr>
          <w:p w14:paraId="1723645E"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-0.622</w:t>
            </w:r>
          </w:p>
        </w:tc>
        <w:tc>
          <w:tcPr>
            <w:tcW w:w="810" w:type="dxa"/>
            <w:tcBorders>
              <w:top w:val="nil"/>
              <w:left w:val="nil"/>
              <w:bottom w:val="nil"/>
              <w:right w:val="nil"/>
            </w:tcBorders>
            <w:shd w:val="clear" w:color="auto" w:fill="auto"/>
            <w:noWrap/>
            <w:vAlign w:val="bottom"/>
            <w:hideMark/>
          </w:tcPr>
          <w:p w14:paraId="43CE21F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037353" w:rsidRPr="00037353" w14:paraId="1724F8D8" w14:textId="77777777" w:rsidTr="00037353">
        <w:trPr>
          <w:trHeight w:val="320"/>
        </w:trPr>
        <w:tc>
          <w:tcPr>
            <w:tcW w:w="1980" w:type="dxa"/>
            <w:tcBorders>
              <w:top w:val="nil"/>
              <w:left w:val="nil"/>
              <w:bottom w:val="single" w:sz="4" w:space="0" w:color="auto"/>
              <w:right w:val="nil"/>
            </w:tcBorders>
            <w:shd w:val="clear" w:color="auto" w:fill="auto"/>
            <w:noWrap/>
            <w:vAlign w:val="bottom"/>
            <w:hideMark/>
          </w:tcPr>
          <w:p w14:paraId="74DCED28"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w:t>
            </w:r>
          </w:p>
        </w:tc>
        <w:tc>
          <w:tcPr>
            <w:tcW w:w="1123" w:type="dxa"/>
            <w:tcBorders>
              <w:top w:val="nil"/>
              <w:left w:val="nil"/>
              <w:bottom w:val="single" w:sz="4" w:space="0" w:color="auto"/>
              <w:right w:val="nil"/>
            </w:tcBorders>
            <w:shd w:val="clear" w:color="auto" w:fill="auto"/>
            <w:noWrap/>
            <w:vAlign w:val="bottom"/>
            <w:hideMark/>
          </w:tcPr>
          <w:p w14:paraId="5A82FB7C"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w:t>
            </w:r>
          </w:p>
        </w:tc>
        <w:tc>
          <w:tcPr>
            <w:tcW w:w="1757" w:type="dxa"/>
            <w:tcBorders>
              <w:top w:val="nil"/>
              <w:left w:val="nil"/>
              <w:bottom w:val="single" w:sz="4" w:space="0" w:color="auto"/>
              <w:right w:val="nil"/>
            </w:tcBorders>
            <w:shd w:val="clear" w:color="auto" w:fill="auto"/>
            <w:noWrap/>
            <w:vAlign w:val="bottom"/>
            <w:hideMark/>
          </w:tcPr>
          <w:p w14:paraId="6DF6A9DF"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w:t>
            </w:r>
          </w:p>
        </w:tc>
        <w:tc>
          <w:tcPr>
            <w:tcW w:w="2342" w:type="dxa"/>
            <w:tcBorders>
              <w:top w:val="nil"/>
              <w:left w:val="nil"/>
              <w:bottom w:val="single" w:sz="4" w:space="0" w:color="auto"/>
              <w:right w:val="nil"/>
            </w:tcBorders>
            <w:shd w:val="clear" w:color="auto" w:fill="auto"/>
            <w:noWrap/>
            <w:vAlign w:val="bottom"/>
            <w:hideMark/>
          </w:tcPr>
          <w:p w14:paraId="2ADFCA72"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McGrail - West FGB</w:t>
            </w:r>
          </w:p>
        </w:tc>
        <w:tc>
          <w:tcPr>
            <w:tcW w:w="1528" w:type="dxa"/>
            <w:tcBorders>
              <w:top w:val="nil"/>
              <w:left w:val="nil"/>
              <w:bottom w:val="single" w:sz="4" w:space="0" w:color="auto"/>
              <w:right w:val="nil"/>
            </w:tcBorders>
            <w:shd w:val="clear" w:color="auto" w:fill="auto"/>
            <w:noWrap/>
            <w:vAlign w:val="bottom"/>
            <w:hideMark/>
          </w:tcPr>
          <w:p w14:paraId="666649C2"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-4.592</w:t>
            </w:r>
          </w:p>
        </w:tc>
        <w:tc>
          <w:tcPr>
            <w:tcW w:w="810" w:type="dxa"/>
            <w:tcBorders>
              <w:top w:val="nil"/>
              <w:left w:val="nil"/>
              <w:bottom w:val="single" w:sz="4" w:space="0" w:color="auto"/>
              <w:right w:val="nil"/>
            </w:tcBorders>
            <w:shd w:val="clear" w:color="auto" w:fill="auto"/>
            <w:noWrap/>
            <w:vAlign w:val="bottom"/>
            <w:hideMark/>
          </w:tcPr>
          <w:p w14:paraId="7D288937" w14:textId="77777777" w:rsidR="008A7E2A" w:rsidRPr="00037353" w:rsidRDefault="008A7E2A" w:rsidP="008A7E2A">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&lt;0.001</w:t>
            </w:r>
          </w:p>
        </w:tc>
      </w:tr>
    </w:tbl>
    <w:p w14:paraId="324354A5" w14:textId="23C81379" w:rsidR="003A6B93" w:rsidRPr="00037353" w:rsidRDefault="003A6B93" w:rsidP="003A6B93">
      <w:pPr>
        <w:rPr>
          <w:rFonts w:asciiTheme="minorHAnsi" w:hAnsiTheme="minorHAnsi" w:cstheme="minorHAnsi"/>
        </w:rPr>
      </w:pPr>
    </w:p>
    <w:p w14:paraId="4D9FD575" w14:textId="77777777" w:rsidR="003A6B93" w:rsidRPr="00037353" w:rsidRDefault="003A6B93" w:rsidP="00037353">
      <w:pPr>
        <w:rPr>
          <w:rFonts w:asciiTheme="minorHAnsi" w:hAnsiTheme="minorHAnsi" w:cstheme="minorHAnsi"/>
        </w:rPr>
      </w:pPr>
    </w:p>
    <w:p w14:paraId="553E26FA" w14:textId="5EEFD4B6" w:rsidR="003D5126" w:rsidRPr="00037353" w:rsidRDefault="003D5126" w:rsidP="003D5126">
      <w:pPr>
        <w:pStyle w:val="Caption"/>
        <w:keepNext/>
        <w:rPr>
          <w:rFonts w:asciiTheme="minorHAnsi" w:hAnsiTheme="minorHAnsi" w:cstheme="minorHAnsi"/>
          <w:i w:val="0"/>
          <w:iCs w:val="0"/>
          <w:color w:val="auto"/>
          <w:sz w:val="24"/>
          <w:szCs w:val="24"/>
        </w:rPr>
      </w:pPr>
      <w:r w:rsidRPr="00037353">
        <w:rPr>
          <w:rFonts w:asciiTheme="minorHAnsi" w:hAnsiTheme="minorHAnsi" w:cstheme="minorHAnsi"/>
          <w:b/>
          <w:bCs/>
          <w:i w:val="0"/>
          <w:iCs w:val="0"/>
          <w:color w:val="auto"/>
          <w:sz w:val="24"/>
          <w:szCs w:val="24"/>
        </w:rPr>
        <w:t xml:space="preserve">Table </w:t>
      </w:r>
      <w:r w:rsidR="003A6B93" w:rsidRPr="00037353">
        <w:rPr>
          <w:rFonts w:asciiTheme="minorHAnsi" w:hAnsiTheme="minorHAnsi" w:cstheme="minorHAnsi"/>
          <w:b/>
          <w:bCs/>
          <w:i w:val="0"/>
          <w:iCs w:val="0"/>
          <w:color w:val="auto"/>
          <w:sz w:val="24"/>
          <w:szCs w:val="24"/>
        </w:rPr>
        <w:t>2</w:t>
      </w:r>
      <w:r w:rsidRPr="00037353">
        <w:rPr>
          <w:rFonts w:asciiTheme="minorHAnsi" w:hAnsiTheme="minorHAnsi" w:cstheme="minorHAnsi"/>
          <w:b/>
          <w:bCs/>
          <w:i w:val="0"/>
          <w:iCs w:val="0"/>
          <w:color w:val="auto"/>
          <w:sz w:val="24"/>
          <w:szCs w:val="24"/>
        </w:rPr>
        <w:t>.</w:t>
      </w:r>
      <w:r w:rsidRPr="00037353">
        <w:rPr>
          <w:rFonts w:asciiTheme="minorHAnsi" w:hAnsiTheme="minorHAnsi" w:cstheme="minorHAnsi"/>
          <w:i w:val="0"/>
          <w:iCs w:val="0"/>
          <w:color w:val="auto"/>
          <w:sz w:val="24"/>
          <w:szCs w:val="24"/>
        </w:rPr>
        <w:t xml:space="preserve"> PERMANOVA results for percent cover and coral density datasets, with pairwise comparisons among sites. Non</w:t>
      </w:r>
      <w:r w:rsidR="008A7E2A" w:rsidRPr="00037353">
        <w:rPr>
          <w:rFonts w:asciiTheme="minorHAnsi" w:hAnsiTheme="minorHAnsi" w:cstheme="minorHAnsi"/>
          <w:i w:val="0"/>
          <w:iCs w:val="0"/>
          <w:color w:val="auto"/>
          <w:sz w:val="24"/>
          <w:szCs w:val="24"/>
        </w:rPr>
        <w:t>-</w:t>
      </w:r>
      <w:r w:rsidRPr="00037353">
        <w:rPr>
          <w:rFonts w:asciiTheme="minorHAnsi" w:hAnsiTheme="minorHAnsi" w:cstheme="minorHAnsi"/>
          <w:i w:val="0"/>
          <w:iCs w:val="0"/>
          <w:color w:val="auto"/>
          <w:sz w:val="24"/>
          <w:szCs w:val="24"/>
        </w:rPr>
        <w:t xml:space="preserve">significant </w:t>
      </w:r>
      <w:r w:rsidRPr="00037353">
        <w:rPr>
          <w:rFonts w:asciiTheme="minorHAnsi" w:hAnsiTheme="minorHAnsi" w:cstheme="minorHAnsi"/>
          <w:color w:val="auto"/>
          <w:sz w:val="24"/>
          <w:szCs w:val="24"/>
        </w:rPr>
        <w:t>p</w:t>
      </w:r>
      <w:r w:rsidRPr="00037353">
        <w:rPr>
          <w:rFonts w:asciiTheme="minorHAnsi" w:hAnsiTheme="minorHAnsi" w:cstheme="minorHAnsi"/>
          <w:i w:val="0"/>
          <w:iCs w:val="0"/>
          <w:color w:val="auto"/>
          <w:sz w:val="24"/>
          <w:szCs w:val="24"/>
        </w:rPr>
        <w:t xml:space="preserve">-values shown as </w:t>
      </w:r>
      <w:r w:rsidR="003A6B93" w:rsidRPr="00037353">
        <w:rPr>
          <w:rFonts w:asciiTheme="minorHAnsi" w:hAnsiTheme="minorHAnsi" w:cstheme="minorHAnsi"/>
          <w:i w:val="0"/>
          <w:iCs w:val="0"/>
          <w:color w:val="auto"/>
          <w:sz w:val="24"/>
          <w:szCs w:val="24"/>
        </w:rPr>
        <w:t>“ns”</w:t>
      </w:r>
      <w:r w:rsidRPr="00037353">
        <w:rPr>
          <w:rFonts w:asciiTheme="minorHAnsi" w:hAnsiTheme="minorHAnsi" w:cstheme="minorHAnsi"/>
          <w:i w:val="0"/>
          <w:iCs w:val="0"/>
          <w:color w:val="auto"/>
          <w:sz w:val="24"/>
          <w:szCs w:val="24"/>
        </w:rPr>
        <w:t>.</w:t>
      </w:r>
    </w:p>
    <w:tbl>
      <w:tblPr>
        <w:tblStyle w:val="TableGrid"/>
        <w:tblW w:w="10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44"/>
        <w:gridCol w:w="1781"/>
        <w:gridCol w:w="1800"/>
        <w:gridCol w:w="2430"/>
        <w:gridCol w:w="1530"/>
        <w:gridCol w:w="990"/>
      </w:tblGrid>
      <w:tr w:rsidR="00D73F63" w:rsidRPr="00037353" w14:paraId="6E8D579E" w14:textId="77777777" w:rsidTr="00037353">
        <w:trPr>
          <w:trHeight w:val="320"/>
        </w:trPr>
        <w:tc>
          <w:tcPr>
            <w:tcW w:w="1544" w:type="dxa"/>
            <w:tcBorders>
              <w:top w:val="single" w:sz="4" w:space="0" w:color="auto"/>
              <w:bottom w:val="single" w:sz="4" w:space="0" w:color="auto"/>
            </w:tcBorders>
            <w:noWrap/>
            <w:hideMark/>
          </w:tcPr>
          <w:p w14:paraId="1061C8E3" w14:textId="77777777" w:rsidR="00D73F63" w:rsidRPr="00037353" w:rsidRDefault="00D73F63" w:rsidP="00D73F63">
            <w:pPr>
              <w:rPr>
                <w:rFonts w:asciiTheme="minorHAnsi" w:eastAsia="Times New Roman" w:hAnsiTheme="minorHAnsi" w:cstheme="minorHAnsi"/>
                <w:b/>
                <w:bCs/>
                <w:color w:val="000000"/>
              </w:rPr>
            </w:pPr>
            <w:r w:rsidRPr="00037353">
              <w:rPr>
                <w:rFonts w:asciiTheme="minorHAnsi" w:eastAsia="Times New Roman" w:hAnsiTheme="minorHAnsi" w:cstheme="minorHAnsi"/>
                <w:b/>
                <w:bCs/>
                <w:color w:val="000000"/>
              </w:rPr>
              <w:t>Dataset</w:t>
            </w:r>
          </w:p>
        </w:tc>
        <w:tc>
          <w:tcPr>
            <w:tcW w:w="1781" w:type="dxa"/>
            <w:tcBorders>
              <w:top w:val="single" w:sz="4" w:space="0" w:color="auto"/>
              <w:bottom w:val="single" w:sz="4" w:space="0" w:color="auto"/>
            </w:tcBorders>
            <w:noWrap/>
            <w:hideMark/>
          </w:tcPr>
          <w:p w14:paraId="126476B9" w14:textId="77777777" w:rsidR="00D73F63" w:rsidRPr="00037353" w:rsidRDefault="00D73F63" w:rsidP="00D73F63">
            <w:pPr>
              <w:rPr>
                <w:rFonts w:asciiTheme="minorHAnsi" w:eastAsia="Times New Roman" w:hAnsiTheme="minorHAnsi" w:cstheme="minorHAnsi"/>
                <w:b/>
                <w:bCs/>
                <w:color w:val="000000"/>
              </w:rPr>
            </w:pPr>
            <w:r w:rsidRPr="00037353">
              <w:rPr>
                <w:rFonts w:asciiTheme="minorHAnsi" w:eastAsia="Times New Roman" w:hAnsiTheme="minorHAnsi" w:cstheme="minorHAnsi"/>
                <w:b/>
                <w:bCs/>
                <w:color w:val="000000"/>
              </w:rPr>
              <w:t>Level</w:t>
            </w:r>
          </w:p>
        </w:tc>
        <w:tc>
          <w:tcPr>
            <w:tcW w:w="1800" w:type="dxa"/>
            <w:tcBorders>
              <w:top w:val="single" w:sz="4" w:space="0" w:color="auto"/>
              <w:bottom w:val="single" w:sz="4" w:space="0" w:color="auto"/>
            </w:tcBorders>
            <w:noWrap/>
            <w:hideMark/>
          </w:tcPr>
          <w:p w14:paraId="332B5669" w14:textId="77777777" w:rsidR="00D73F63" w:rsidRPr="00037353" w:rsidRDefault="00D73F63" w:rsidP="00D73F63">
            <w:pPr>
              <w:rPr>
                <w:rFonts w:asciiTheme="minorHAnsi" w:eastAsia="Times New Roman" w:hAnsiTheme="minorHAnsi" w:cstheme="minorHAnsi"/>
                <w:b/>
                <w:bCs/>
                <w:color w:val="000000"/>
              </w:rPr>
            </w:pPr>
            <w:r w:rsidRPr="00037353">
              <w:rPr>
                <w:rFonts w:asciiTheme="minorHAnsi" w:eastAsia="Times New Roman" w:hAnsiTheme="minorHAnsi" w:cstheme="minorHAnsi"/>
                <w:b/>
                <w:bCs/>
                <w:color w:val="000000"/>
              </w:rPr>
              <w:t>Test</w:t>
            </w:r>
          </w:p>
        </w:tc>
        <w:tc>
          <w:tcPr>
            <w:tcW w:w="2430" w:type="dxa"/>
            <w:tcBorders>
              <w:top w:val="single" w:sz="4" w:space="0" w:color="auto"/>
              <w:bottom w:val="single" w:sz="4" w:space="0" w:color="auto"/>
            </w:tcBorders>
            <w:noWrap/>
            <w:hideMark/>
          </w:tcPr>
          <w:p w14:paraId="209EC902" w14:textId="77777777" w:rsidR="00D73F63" w:rsidRPr="00037353" w:rsidRDefault="00D73F63" w:rsidP="00D73F63">
            <w:pPr>
              <w:rPr>
                <w:rFonts w:asciiTheme="minorHAnsi" w:eastAsia="Times New Roman" w:hAnsiTheme="minorHAnsi" w:cstheme="minorHAnsi"/>
                <w:b/>
                <w:bCs/>
                <w:color w:val="000000"/>
              </w:rPr>
            </w:pPr>
            <w:r w:rsidRPr="00037353">
              <w:rPr>
                <w:rFonts w:asciiTheme="minorHAnsi" w:eastAsia="Times New Roman" w:hAnsiTheme="minorHAnsi" w:cstheme="minorHAnsi"/>
                <w:b/>
                <w:bCs/>
                <w:color w:val="000000"/>
              </w:rPr>
              <w:t>Comparison</w:t>
            </w:r>
          </w:p>
        </w:tc>
        <w:tc>
          <w:tcPr>
            <w:tcW w:w="1530" w:type="dxa"/>
            <w:tcBorders>
              <w:top w:val="single" w:sz="4" w:space="0" w:color="auto"/>
              <w:bottom w:val="single" w:sz="4" w:space="0" w:color="auto"/>
            </w:tcBorders>
            <w:noWrap/>
            <w:hideMark/>
          </w:tcPr>
          <w:p w14:paraId="06921F2B" w14:textId="77777777" w:rsidR="00D73F63" w:rsidRPr="00037353" w:rsidRDefault="00D73F63" w:rsidP="00D73F63">
            <w:pPr>
              <w:rPr>
                <w:rFonts w:asciiTheme="minorHAnsi" w:eastAsia="Times New Roman" w:hAnsiTheme="minorHAnsi" w:cstheme="minorHAnsi"/>
                <w:b/>
                <w:bCs/>
                <w:color w:val="000000"/>
              </w:rPr>
            </w:pPr>
            <w:r w:rsidRPr="00037353">
              <w:rPr>
                <w:rFonts w:asciiTheme="minorHAnsi" w:eastAsia="Times New Roman" w:hAnsiTheme="minorHAnsi" w:cstheme="minorHAnsi"/>
                <w:b/>
                <w:bCs/>
                <w:color w:val="000000"/>
              </w:rPr>
              <w:t>Test statistic</w:t>
            </w:r>
          </w:p>
        </w:tc>
        <w:tc>
          <w:tcPr>
            <w:tcW w:w="990" w:type="dxa"/>
            <w:tcBorders>
              <w:top w:val="single" w:sz="4" w:space="0" w:color="auto"/>
              <w:bottom w:val="single" w:sz="4" w:space="0" w:color="auto"/>
            </w:tcBorders>
            <w:noWrap/>
            <w:hideMark/>
          </w:tcPr>
          <w:p w14:paraId="2EC270C1" w14:textId="77777777" w:rsidR="00D73F63" w:rsidRPr="00037353" w:rsidRDefault="00D73F63" w:rsidP="00D73F63">
            <w:pPr>
              <w:rPr>
                <w:rFonts w:asciiTheme="minorHAnsi" w:eastAsia="Times New Roman" w:hAnsiTheme="minorHAnsi" w:cstheme="minorHAnsi"/>
                <w:b/>
                <w:bCs/>
                <w:i/>
                <w:iCs/>
                <w:color w:val="000000"/>
              </w:rPr>
            </w:pPr>
            <w:r w:rsidRPr="00037353">
              <w:rPr>
                <w:rFonts w:asciiTheme="minorHAnsi" w:eastAsia="Times New Roman" w:hAnsiTheme="minorHAnsi" w:cstheme="minorHAnsi"/>
                <w:b/>
                <w:bCs/>
                <w:i/>
                <w:iCs/>
                <w:color w:val="000000"/>
              </w:rPr>
              <w:t>p</w:t>
            </w:r>
          </w:p>
        </w:tc>
      </w:tr>
      <w:tr w:rsidR="00D73F63" w:rsidRPr="00037353" w14:paraId="1AE37499" w14:textId="77777777" w:rsidTr="00037353">
        <w:trPr>
          <w:trHeight w:val="320"/>
        </w:trPr>
        <w:tc>
          <w:tcPr>
            <w:tcW w:w="1544" w:type="dxa"/>
            <w:tcBorders>
              <w:top w:val="single" w:sz="4" w:space="0" w:color="auto"/>
            </w:tcBorders>
            <w:noWrap/>
            <w:hideMark/>
          </w:tcPr>
          <w:p w14:paraId="7BBE83DF"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Percent cover</w:t>
            </w:r>
          </w:p>
        </w:tc>
        <w:tc>
          <w:tcPr>
            <w:tcW w:w="1781" w:type="dxa"/>
            <w:tcBorders>
              <w:top w:val="single" w:sz="4" w:space="0" w:color="auto"/>
            </w:tcBorders>
            <w:noWrap/>
            <w:hideMark/>
          </w:tcPr>
          <w:p w14:paraId="56D5FB9F"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Major category</w:t>
            </w:r>
          </w:p>
        </w:tc>
        <w:tc>
          <w:tcPr>
            <w:tcW w:w="1800" w:type="dxa"/>
            <w:tcBorders>
              <w:top w:val="single" w:sz="4" w:space="0" w:color="auto"/>
            </w:tcBorders>
            <w:noWrap/>
            <w:hideMark/>
          </w:tcPr>
          <w:p w14:paraId="6A22D51B"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PERMANOVA</w:t>
            </w:r>
          </w:p>
        </w:tc>
        <w:tc>
          <w:tcPr>
            <w:tcW w:w="2430" w:type="dxa"/>
            <w:tcBorders>
              <w:top w:val="single" w:sz="4" w:space="0" w:color="auto"/>
            </w:tcBorders>
            <w:noWrap/>
            <w:hideMark/>
          </w:tcPr>
          <w:p w14:paraId="55565E8C"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Bank</w:t>
            </w:r>
          </w:p>
        </w:tc>
        <w:tc>
          <w:tcPr>
            <w:tcW w:w="1530" w:type="dxa"/>
            <w:tcBorders>
              <w:top w:val="single" w:sz="4" w:space="0" w:color="auto"/>
            </w:tcBorders>
            <w:noWrap/>
            <w:hideMark/>
          </w:tcPr>
          <w:p w14:paraId="6D7616B8"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21.264</w:t>
            </w:r>
          </w:p>
        </w:tc>
        <w:tc>
          <w:tcPr>
            <w:tcW w:w="990" w:type="dxa"/>
            <w:tcBorders>
              <w:top w:val="single" w:sz="4" w:space="0" w:color="auto"/>
            </w:tcBorders>
            <w:noWrap/>
            <w:hideMark/>
          </w:tcPr>
          <w:p w14:paraId="66528654"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0.0001</w:t>
            </w:r>
          </w:p>
        </w:tc>
      </w:tr>
      <w:tr w:rsidR="00D73F63" w:rsidRPr="00037353" w14:paraId="11E690A9" w14:textId="77777777" w:rsidTr="00037353">
        <w:trPr>
          <w:trHeight w:val="320"/>
        </w:trPr>
        <w:tc>
          <w:tcPr>
            <w:tcW w:w="1544" w:type="dxa"/>
            <w:noWrap/>
            <w:hideMark/>
          </w:tcPr>
          <w:p w14:paraId="7C5D24ED"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1C5EA3D7" w14:textId="77777777" w:rsidR="00D73F63" w:rsidRPr="00037353" w:rsidRDefault="00D73F63" w:rsidP="00D73F63">
            <w:pPr>
              <w:rPr>
                <w:rFonts w:asciiTheme="minorHAnsi" w:eastAsia="Times New Roman" w:hAnsiTheme="minorHAnsi" w:cstheme="minorHAnsi"/>
              </w:rPr>
            </w:pPr>
          </w:p>
        </w:tc>
        <w:tc>
          <w:tcPr>
            <w:tcW w:w="1800" w:type="dxa"/>
            <w:noWrap/>
            <w:hideMark/>
          </w:tcPr>
          <w:p w14:paraId="75C03FCD"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Pairwise</w:t>
            </w:r>
          </w:p>
        </w:tc>
        <w:tc>
          <w:tcPr>
            <w:tcW w:w="2430" w:type="dxa"/>
            <w:noWrap/>
            <w:hideMark/>
          </w:tcPr>
          <w:p w14:paraId="6B5C8D5D" w14:textId="5BEAD623"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East FGB</w:t>
            </w:r>
          </w:p>
        </w:tc>
        <w:tc>
          <w:tcPr>
            <w:tcW w:w="1530" w:type="dxa"/>
            <w:noWrap/>
            <w:hideMark/>
          </w:tcPr>
          <w:p w14:paraId="58A80638"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29.342</w:t>
            </w:r>
          </w:p>
        </w:tc>
        <w:tc>
          <w:tcPr>
            <w:tcW w:w="990" w:type="dxa"/>
            <w:noWrap/>
            <w:hideMark/>
          </w:tcPr>
          <w:p w14:paraId="41037FAA"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59808E85" w14:textId="77777777" w:rsidTr="00037353">
        <w:trPr>
          <w:trHeight w:val="320"/>
        </w:trPr>
        <w:tc>
          <w:tcPr>
            <w:tcW w:w="1544" w:type="dxa"/>
            <w:noWrap/>
            <w:hideMark/>
          </w:tcPr>
          <w:p w14:paraId="09F7BC5A"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0001853E" w14:textId="77777777" w:rsidR="00D73F63" w:rsidRPr="00037353" w:rsidRDefault="00D73F63" w:rsidP="00D73F63">
            <w:pPr>
              <w:rPr>
                <w:rFonts w:asciiTheme="minorHAnsi" w:eastAsia="Times New Roman" w:hAnsiTheme="minorHAnsi" w:cstheme="minorHAnsi"/>
              </w:rPr>
            </w:pPr>
          </w:p>
        </w:tc>
        <w:tc>
          <w:tcPr>
            <w:tcW w:w="1800" w:type="dxa"/>
            <w:noWrap/>
            <w:hideMark/>
          </w:tcPr>
          <w:p w14:paraId="55614602" w14:textId="77777777" w:rsidR="00D73F63" w:rsidRPr="00037353" w:rsidRDefault="00D73F63" w:rsidP="00D73F63">
            <w:pPr>
              <w:rPr>
                <w:rFonts w:asciiTheme="minorHAnsi" w:eastAsia="Times New Roman" w:hAnsiTheme="minorHAnsi" w:cstheme="minorHAnsi"/>
              </w:rPr>
            </w:pPr>
          </w:p>
        </w:tc>
        <w:tc>
          <w:tcPr>
            <w:tcW w:w="2430" w:type="dxa"/>
            <w:noWrap/>
            <w:hideMark/>
          </w:tcPr>
          <w:p w14:paraId="0FC79432" w14:textId="1DD0E5C1"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Geyer</w:t>
            </w:r>
          </w:p>
        </w:tc>
        <w:tc>
          <w:tcPr>
            <w:tcW w:w="1530" w:type="dxa"/>
            <w:noWrap/>
            <w:hideMark/>
          </w:tcPr>
          <w:p w14:paraId="768CFEDA"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3.251</w:t>
            </w:r>
          </w:p>
        </w:tc>
        <w:tc>
          <w:tcPr>
            <w:tcW w:w="990" w:type="dxa"/>
            <w:noWrap/>
            <w:hideMark/>
          </w:tcPr>
          <w:p w14:paraId="1A19F658"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0.0143</w:t>
            </w:r>
          </w:p>
        </w:tc>
      </w:tr>
      <w:tr w:rsidR="00D73F63" w:rsidRPr="00037353" w14:paraId="159B1846" w14:textId="77777777" w:rsidTr="00037353">
        <w:trPr>
          <w:trHeight w:val="320"/>
        </w:trPr>
        <w:tc>
          <w:tcPr>
            <w:tcW w:w="1544" w:type="dxa"/>
            <w:noWrap/>
            <w:hideMark/>
          </w:tcPr>
          <w:p w14:paraId="02AF909E"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244BB9DE" w14:textId="77777777" w:rsidR="00D73F63" w:rsidRPr="00037353" w:rsidRDefault="00D73F63" w:rsidP="00D73F63">
            <w:pPr>
              <w:rPr>
                <w:rFonts w:asciiTheme="minorHAnsi" w:eastAsia="Times New Roman" w:hAnsiTheme="minorHAnsi" w:cstheme="minorHAnsi"/>
              </w:rPr>
            </w:pPr>
          </w:p>
        </w:tc>
        <w:tc>
          <w:tcPr>
            <w:tcW w:w="1800" w:type="dxa"/>
            <w:noWrap/>
            <w:hideMark/>
          </w:tcPr>
          <w:p w14:paraId="08264389" w14:textId="77777777" w:rsidR="00D73F63" w:rsidRPr="00037353" w:rsidRDefault="00D73F63" w:rsidP="00D73F63">
            <w:pPr>
              <w:rPr>
                <w:rFonts w:asciiTheme="minorHAnsi" w:eastAsia="Times New Roman" w:hAnsiTheme="minorHAnsi" w:cstheme="minorHAnsi"/>
              </w:rPr>
            </w:pPr>
          </w:p>
        </w:tc>
        <w:tc>
          <w:tcPr>
            <w:tcW w:w="2430" w:type="dxa"/>
            <w:noWrap/>
            <w:hideMark/>
          </w:tcPr>
          <w:p w14:paraId="3EF986A2" w14:textId="604E1969"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McGrail</w:t>
            </w:r>
          </w:p>
        </w:tc>
        <w:tc>
          <w:tcPr>
            <w:tcW w:w="1530" w:type="dxa"/>
            <w:noWrap/>
            <w:hideMark/>
          </w:tcPr>
          <w:p w14:paraId="05AEC09C"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7.209</w:t>
            </w:r>
          </w:p>
        </w:tc>
        <w:tc>
          <w:tcPr>
            <w:tcW w:w="990" w:type="dxa"/>
            <w:noWrap/>
            <w:hideMark/>
          </w:tcPr>
          <w:p w14:paraId="1C1FC64A"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0.0084</w:t>
            </w:r>
          </w:p>
        </w:tc>
      </w:tr>
      <w:tr w:rsidR="00D73F63" w:rsidRPr="00037353" w14:paraId="17A81210" w14:textId="77777777" w:rsidTr="00037353">
        <w:trPr>
          <w:trHeight w:val="320"/>
        </w:trPr>
        <w:tc>
          <w:tcPr>
            <w:tcW w:w="1544" w:type="dxa"/>
            <w:noWrap/>
            <w:hideMark/>
          </w:tcPr>
          <w:p w14:paraId="3FE9A6F0"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01B61AD6" w14:textId="77777777" w:rsidR="00D73F63" w:rsidRPr="00037353" w:rsidRDefault="00D73F63" w:rsidP="00D73F63">
            <w:pPr>
              <w:rPr>
                <w:rFonts w:asciiTheme="minorHAnsi" w:eastAsia="Times New Roman" w:hAnsiTheme="minorHAnsi" w:cstheme="minorHAnsi"/>
              </w:rPr>
            </w:pPr>
          </w:p>
        </w:tc>
        <w:tc>
          <w:tcPr>
            <w:tcW w:w="1800" w:type="dxa"/>
            <w:noWrap/>
            <w:hideMark/>
          </w:tcPr>
          <w:p w14:paraId="42302875" w14:textId="77777777" w:rsidR="00D73F63" w:rsidRPr="00037353" w:rsidRDefault="00D73F63" w:rsidP="00D73F63">
            <w:pPr>
              <w:rPr>
                <w:rFonts w:asciiTheme="minorHAnsi" w:eastAsia="Times New Roman" w:hAnsiTheme="minorHAnsi" w:cstheme="minorHAnsi"/>
              </w:rPr>
            </w:pPr>
          </w:p>
        </w:tc>
        <w:tc>
          <w:tcPr>
            <w:tcW w:w="2430" w:type="dxa"/>
            <w:noWrap/>
            <w:hideMark/>
          </w:tcPr>
          <w:p w14:paraId="4C8CEA7F" w14:textId="7B487501"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West FGB</w:t>
            </w:r>
          </w:p>
        </w:tc>
        <w:tc>
          <w:tcPr>
            <w:tcW w:w="1530" w:type="dxa"/>
            <w:noWrap/>
            <w:hideMark/>
          </w:tcPr>
          <w:p w14:paraId="550CDA62"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61.077</w:t>
            </w:r>
          </w:p>
        </w:tc>
        <w:tc>
          <w:tcPr>
            <w:tcW w:w="990" w:type="dxa"/>
            <w:noWrap/>
            <w:hideMark/>
          </w:tcPr>
          <w:p w14:paraId="6922D00B"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357E74E3" w14:textId="77777777" w:rsidTr="00037353">
        <w:trPr>
          <w:trHeight w:val="320"/>
        </w:trPr>
        <w:tc>
          <w:tcPr>
            <w:tcW w:w="1544" w:type="dxa"/>
            <w:noWrap/>
            <w:hideMark/>
          </w:tcPr>
          <w:p w14:paraId="0A6EE588"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5B685491" w14:textId="77777777" w:rsidR="00D73F63" w:rsidRPr="00037353" w:rsidRDefault="00D73F63" w:rsidP="00D73F63">
            <w:pPr>
              <w:rPr>
                <w:rFonts w:asciiTheme="minorHAnsi" w:eastAsia="Times New Roman" w:hAnsiTheme="minorHAnsi" w:cstheme="minorHAnsi"/>
              </w:rPr>
            </w:pPr>
          </w:p>
        </w:tc>
        <w:tc>
          <w:tcPr>
            <w:tcW w:w="1800" w:type="dxa"/>
            <w:noWrap/>
            <w:hideMark/>
          </w:tcPr>
          <w:p w14:paraId="4C81276D" w14:textId="77777777" w:rsidR="00D73F63" w:rsidRPr="00037353" w:rsidRDefault="00D73F63" w:rsidP="00D73F63">
            <w:pPr>
              <w:rPr>
                <w:rFonts w:asciiTheme="minorHAnsi" w:eastAsia="Times New Roman" w:hAnsiTheme="minorHAnsi" w:cstheme="minorHAnsi"/>
              </w:rPr>
            </w:pPr>
          </w:p>
        </w:tc>
        <w:tc>
          <w:tcPr>
            <w:tcW w:w="2430" w:type="dxa"/>
            <w:noWrap/>
            <w:hideMark/>
          </w:tcPr>
          <w:p w14:paraId="11D257E4" w14:textId="0174EE94"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Geyer</w:t>
            </w:r>
          </w:p>
        </w:tc>
        <w:tc>
          <w:tcPr>
            <w:tcW w:w="1530" w:type="dxa"/>
            <w:noWrap/>
            <w:hideMark/>
          </w:tcPr>
          <w:p w14:paraId="4D8290C2"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26.968</w:t>
            </w:r>
          </w:p>
        </w:tc>
        <w:tc>
          <w:tcPr>
            <w:tcW w:w="990" w:type="dxa"/>
            <w:noWrap/>
            <w:hideMark/>
          </w:tcPr>
          <w:p w14:paraId="24F82E88"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1DC77070" w14:textId="77777777" w:rsidTr="00037353">
        <w:trPr>
          <w:trHeight w:val="320"/>
        </w:trPr>
        <w:tc>
          <w:tcPr>
            <w:tcW w:w="1544" w:type="dxa"/>
            <w:noWrap/>
            <w:hideMark/>
          </w:tcPr>
          <w:p w14:paraId="74169996"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220F0BE0" w14:textId="77777777" w:rsidR="00D73F63" w:rsidRPr="00037353" w:rsidRDefault="00D73F63" w:rsidP="00D73F63">
            <w:pPr>
              <w:rPr>
                <w:rFonts w:asciiTheme="minorHAnsi" w:eastAsia="Times New Roman" w:hAnsiTheme="minorHAnsi" w:cstheme="minorHAnsi"/>
              </w:rPr>
            </w:pPr>
          </w:p>
        </w:tc>
        <w:tc>
          <w:tcPr>
            <w:tcW w:w="1800" w:type="dxa"/>
            <w:noWrap/>
            <w:hideMark/>
          </w:tcPr>
          <w:p w14:paraId="364757EF" w14:textId="77777777" w:rsidR="00D73F63" w:rsidRPr="00037353" w:rsidRDefault="00D73F63" w:rsidP="00D73F63">
            <w:pPr>
              <w:rPr>
                <w:rFonts w:asciiTheme="minorHAnsi" w:eastAsia="Times New Roman" w:hAnsiTheme="minorHAnsi" w:cstheme="minorHAnsi"/>
              </w:rPr>
            </w:pPr>
          </w:p>
        </w:tc>
        <w:tc>
          <w:tcPr>
            <w:tcW w:w="2430" w:type="dxa"/>
            <w:noWrap/>
            <w:hideMark/>
          </w:tcPr>
          <w:p w14:paraId="6A053135" w14:textId="684C555F"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McGrail</w:t>
            </w:r>
          </w:p>
        </w:tc>
        <w:tc>
          <w:tcPr>
            <w:tcW w:w="1530" w:type="dxa"/>
            <w:noWrap/>
            <w:hideMark/>
          </w:tcPr>
          <w:p w14:paraId="643D9FBC"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12.917</w:t>
            </w:r>
          </w:p>
        </w:tc>
        <w:tc>
          <w:tcPr>
            <w:tcW w:w="990" w:type="dxa"/>
            <w:noWrap/>
            <w:hideMark/>
          </w:tcPr>
          <w:p w14:paraId="2B25D533"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6D29DC77" w14:textId="77777777" w:rsidTr="00037353">
        <w:trPr>
          <w:trHeight w:val="320"/>
        </w:trPr>
        <w:tc>
          <w:tcPr>
            <w:tcW w:w="1544" w:type="dxa"/>
            <w:noWrap/>
            <w:hideMark/>
          </w:tcPr>
          <w:p w14:paraId="3663E8C1"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31E4F1EE" w14:textId="77777777" w:rsidR="00D73F63" w:rsidRPr="00037353" w:rsidRDefault="00D73F63" w:rsidP="00D73F63">
            <w:pPr>
              <w:rPr>
                <w:rFonts w:asciiTheme="minorHAnsi" w:eastAsia="Times New Roman" w:hAnsiTheme="minorHAnsi" w:cstheme="minorHAnsi"/>
              </w:rPr>
            </w:pPr>
          </w:p>
        </w:tc>
        <w:tc>
          <w:tcPr>
            <w:tcW w:w="1800" w:type="dxa"/>
            <w:noWrap/>
            <w:hideMark/>
          </w:tcPr>
          <w:p w14:paraId="37220BAE" w14:textId="77777777" w:rsidR="00D73F63" w:rsidRPr="00037353" w:rsidRDefault="00D73F63" w:rsidP="00D73F63">
            <w:pPr>
              <w:rPr>
                <w:rFonts w:asciiTheme="minorHAnsi" w:eastAsia="Times New Roman" w:hAnsiTheme="minorHAnsi" w:cstheme="minorHAnsi"/>
              </w:rPr>
            </w:pPr>
          </w:p>
        </w:tc>
        <w:tc>
          <w:tcPr>
            <w:tcW w:w="2430" w:type="dxa"/>
            <w:noWrap/>
            <w:hideMark/>
          </w:tcPr>
          <w:p w14:paraId="3026F258"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West FGB</w:t>
            </w:r>
          </w:p>
        </w:tc>
        <w:tc>
          <w:tcPr>
            <w:tcW w:w="1530" w:type="dxa"/>
            <w:noWrap/>
            <w:hideMark/>
          </w:tcPr>
          <w:p w14:paraId="612BF588"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3.017</w:t>
            </w:r>
          </w:p>
        </w:tc>
        <w:tc>
          <w:tcPr>
            <w:tcW w:w="990" w:type="dxa"/>
            <w:noWrap/>
            <w:hideMark/>
          </w:tcPr>
          <w:p w14:paraId="6E773AE5"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D73F63" w:rsidRPr="00037353" w14:paraId="01762964" w14:textId="77777777" w:rsidTr="00037353">
        <w:trPr>
          <w:trHeight w:val="320"/>
        </w:trPr>
        <w:tc>
          <w:tcPr>
            <w:tcW w:w="1544" w:type="dxa"/>
            <w:noWrap/>
            <w:hideMark/>
          </w:tcPr>
          <w:p w14:paraId="05FAEB50"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0621FD42" w14:textId="77777777" w:rsidR="00D73F63" w:rsidRPr="00037353" w:rsidRDefault="00D73F63" w:rsidP="00D73F63">
            <w:pPr>
              <w:rPr>
                <w:rFonts w:asciiTheme="minorHAnsi" w:eastAsia="Times New Roman" w:hAnsiTheme="minorHAnsi" w:cstheme="minorHAnsi"/>
              </w:rPr>
            </w:pPr>
          </w:p>
        </w:tc>
        <w:tc>
          <w:tcPr>
            <w:tcW w:w="1800" w:type="dxa"/>
            <w:noWrap/>
            <w:hideMark/>
          </w:tcPr>
          <w:p w14:paraId="60FD925C" w14:textId="77777777" w:rsidR="00D73F63" w:rsidRPr="00037353" w:rsidRDefault="00D73F63" w:rsidP="00D73F63">
            <w:pPr>
              <w:rPr>
                <w:rFonts w:asciiTheme="minorHAnsi" w:eastAsia="Times New Roman" w:hAnsiTheme="minorHAnsi" w:cstheme="minorHAnsi"/>
              </w:rPr>
            </w:pPr>
          </w:p>
        </w:tc>
        <w:tc>
          <w:tcPr>
            <w:tcW w:w="2430" w:type="dxa"/>
            <w:noWrap/>
            <w:hideMark/>
          </w:tcPr>
          <w:p w14:paraId="7AE4B4E6" w14:textId="2D844AE9"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xml:space="preserve">Geyer – McGrail </w:t>
            </w:r>
          </w:p>
        </w:tc>
        <w:tc>
          <w:tcPr>
            <w:tcW w:w="1530" w:type="dxa"/>
            <w:noWrap/>
            <w:hideMark/>
          </w:tcPr>
          <w:p w14:paraId="32FCE7D2"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2.911</w:t>
            </w:r>
          </w:p>
        </w:tc>
        <w:tc>
          <w:tcPr>
            <w:tcW w:w="990" w:type="dxa"/>
            <w:noWrap/>
            <w:hideMark/>
          </w:tcPr>
          <w:p w14:paraId="2B563E54"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D73F63" w:rsidRPr="00037353" w14:paraId="389ACC7F" w14:textId="77777777" w:rsidTr="00037353">
        <w:trPr>
          <w:trHeight w:val="320"/>
        </w:trPr>
        <w:tc>
          <w:tcPr>
            <w:tcW w:w="1544" w:type="dxa"/>
            <w:noWrap/>
            <w:hideMark/>
          </w:tcPr>
          <w:p w14:paraId="2CB18709"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3196387D" w14:textId="77777777" w:rsidR="00D73F63" w:rsidRPr="00037353" w:rsidRDefault="00D73F63" w:rsidP="00D73F63">
            <w:pPr>
              <w:rPr>
                <w:rFonts w:asciiTheme="minorHAnsi" w:eastAsia="Times New Roman" w:hAnsiTheme="minorHAnsi" w:cstheme="minorHAnsi"/>
              </w:rPr>
            </w:pPr>
          </w:p>
        </w:tc>
        <w:tc>
          <w:tcPr>
            <w:tcW w:w="1800" w:type="dxa"/>
            <w:noWrap/>
            <w:hideMark/>
          </w:tcPr>
          <w:p w14:paraId="6B01F38A" w14:textId="77777777" w:rsidR="00D73F63" w:rsidRPr="00037353" w:rsidRDefault="00D73F63" w:rsidP="00D73F63">
            <w:pPr>
              <w:rPr>
                <w:rFonts w:asciiTheme="minorHAnsi" w:eastAsia="Times New Roman" w:hAnsiTheme="minorHAnsi" w:cstheme="minorHAnsi"/>
              </w:rPr>
            </w:pPr>
          </w:p>
        </w:tc>
        <w:tc>
          <w:tcPr>
            <w:tcW w:w="2430" w:type="dxa"/>
            <w:noWrap/>
            <w:hideMark/>
          </w:tcPr>
          <w:p w14:paraId="44E8F70F" w14:textId="660CB4B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West FGB</w:t>
            </w:r>
          </w:p>
        </w:tc>
        <w:tc>
          <w:tcPr>
            <w:tcW w:w="1530" w:type="dxa"/>
            <w:noWrap/>
            <w:hideMark/>
          </w:tcPr>
          <w:p w14:paraId="385AD317"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56.371</w:t>
            </w:r>
          </w:p>
        </w:tc>
        <w:tc>
          <w:tcPr>
            <w:tcW w:w="990" w:type="dxa"/>
            <w:noWrap/>
            <w:hideMark/>
          </w:tcPr>
          <w:p w14:paraId="0F60EEA1"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2DFBC629" w14:textId="77777777" w:rsidTr="00037353">
        <w:trPr>
          <w:trHeight w:val="320"/>
        </w:trPr>
        <w:tc>
          <w:tcPr>
            <w:tcW w:w="1544" w:type="dxa"/>
            <w:noWrap/>
            <w:hideMark/>
          </w:tcPr>
          <w:p w14:paraId="22062DCE"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6217EF35" w14:textId="77777777" w:rsidR="00D73F63" w:rsidRPr="00037353" w:rsidRDefault="00D73F63" w:rsidP="00D73F63">
            <w:pPr>
              <w:rPr>
                <w:rFonts w:asciiTheme="minorHAnsi" w:eastAsia="Times New Roman" w:hAnsiTheme="minorHAnsi" w:cstheme="minorHAnsi"/>
              </w:rPr>
            </w:pPr>
          </w:p>
        </w:tc>
        <w:tc>
          <w:tcPr>
            <w:tcW w:w="1800" w:type="dxa"/>
            <w:noWrap/>
            <w:hideMark/>
          </w:tcPr>
          <w:p w14:paraId="4B40A702" w14:textId="77777777" w:rsidR="00D73F63" w:rsidRPr="00037353" w:rsidRDefault="00D73F63" w:rsidP="00D73F63">
            <w:pPr>
              <w:rPr>
                <w:rFonts w:asciiTheme="minorHAnsi" w:eastAsia="Times New Roman" w:hAnsiTheme="minorHAnsi" w:cstheme="minorHAnsi"/>
              </w:rPr>
            </w:pPr>
          </w:p>
        </w:tc>
        <w:tc>
          <w:tcPr>
            <w:tcW w:w="2430" w:type="dxa"/>
            <w:noWrap/>
            <w:hideMark/>
          </w:tcPr>
          <w:p w14:paraId="0A53E101"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xml:space="preserve">McGrail – West FGB </w:t>
            </w:r>
          </w:p>
        </w:tc>
        <w:tc>
          <w:tcPr>
            <w:tcW w:w="1530" w:type="dxa"/>
            <w:noWrap/>
            <w:hideMark/>
          </w:tcPr>
          <w:p w14:paraId="4EEB9EB5"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30.429</w:t>
            </w:r>
          </w:p>
        </w:tc>
        <w:tc>
          <w:tcPr>
            <w:tcW w:w="990" w:type="dxa"/>
            <w:noWrap/>
            <w:hideMark/>
          </w:tcPr>
          <w:p w14:paraId="40345A33"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6DDA7398" w14:textId="77777777" w:rsidTr="00037353">
        <w:trPr>
          <w:trHeight w:val="320"/>
        </w:trPr>
        <w:tc>
          <w:tcPr>
            <w:tcW w:w="1544" w:type="dxa"/>
            <w:noWrap/>
            <w:hideMark/>
          </w:tcPr>
          <w:p w14:paraId="30210B17"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7EB34AF7"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Minor category</w:t>
            </w:r>
          </w:p>
        </w:tc>
        <w:tc>
          <w:tcPr>
            <w:tcW w:w="1800" w:type="dxa"/>
            <w:noWrap/>
            <w:hideMark/>
          </w:tcPr>
          <w:p w14:paraId="3F4FEF39"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PERMANOVA</w:t>
            </w:r>
          </w:p>
        </w:tc>
        <w:tc>
          <w:tcPr>
            <w:tcW w:w="2430" w:type="dxa"/>
            <w:noWrap/>
            <w:hideMark/>
          </w:tcPr>
          <w:p w14:paraId="78994388"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Bank</w:t>
            </w:r>
          </w:p>
        </w:tc>
        <w:tc>
          <w:tcPr>
            <w:tcW w:w="1530" w:type="dxa"/>
            <w:noWrap/>
            <w:hideMark/>
          </w:tcPr>
          <w:p w14:paraId="2AC0B2D7"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35.691</w:t>
            </w:r>
          </w:p>
        </w:tc>
        <w:tc>
          <w:tcPr>
            <w:tcW w:w="990" w:type="dxa"/>
            <w:noWrap/>
            <w:hideMark/>
          </w:tcPr>
          <w:p w14:paraId="3D99B474"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0.0001</w:t>
            </w:r>
          </w:p>
        </w:tc>
      </w:tr>
      <w:tr w:rsidR="00D73F63" w:rsidRPr="00037353" w14:paraId="435861D6" w14:textId="77777777" w:rsidTr="00037353">
        <w:trPr>
          <w:trHeight w:val="320"/>
        </w:trPr>
        <w:tc>
          <w:tcPr>
            <w:tcW w:w="1544" w:type="dxa"/>
            <w:noWrap/>
            <w:hideMark/>
          </w:tcPr>
          <w:p w14:paraId="13576AD2"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1BA9A30D" w14:textId="77777777" w:rsidR="00D73F63" w:rsidRPr="00037353" w:rsidRDefault="00D73F63" w:rsidP="00D73F63">
            <w:pPr>
              <w:rPr>
                <w:rFonts w:asciiTheme="minorHAnsi" w:eastAsia="Times New Roman" w:hAnsiTheme="minorHAnsi" w:cstheme="minorHAnsi"/>
              </w:rPr>
            </w:pPr>
          </w:p>
        </w:tc>
        <w:tc>
          <w:tcPr>
            <w:tcW w:w="1800" w:type="dxa"/>
            <w:noWrap/>
            <w:hideMark/>
          </w:tcPr>
          <w:p w14:paraId="55E0FC5E"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Pairwise</w:t>
            </w:r>
          </w:p>
        </w:tc>
        <w:tc>
          <w:tcPr>
            <w:tcW w:w="2430" w:type="dxa"/>
            <w:noWrap/>
            <w:hideMark/>
          </w:tcPr>
          <w:p w14:paraId="333E8967" w14:textId="656BA1DD"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East FGB</w:t>
            </w:r>
          </w:p>
        </w:tc>
        <w:tc>
          <w:tcPr>
            <w:tcW w:w="1530" w:type="dxa"/>
            <w:noWrap/>
            <w:hideMark/>
          </w:tcPr>
          <w:p w14:paraId="0129F370"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37.461</w:t>
            </w:r>
          </w:p>
        </w:tc>
        <w:tc>
          <w:tcPr>
            <w:tcW w:w="990" w:type="dxa"/>
            <w:noWrap/>
            <w:hideMark/>
          </w:tcPr>
          <w:p w14:paraId="416CB9F3"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0.0001</w:t>
            </w:r>
          </w:p>
        </w:tc>
      </w:tr>
      <w:tr w:rsidR="00D73F63" w:rsidRPr="00037353" w14:paraId="08082857" w14:textId="77777777" w:rsidTr="00037353">
        <w:trPr>
          <w:trHeight w:val="320"/>
        </w:trPr>
        <w:tc>
          <w:tcPr>
            <w:tcW w:w="1544" w:type="dxa"/>
            <w:noWrap/>
            <w:hideMark/>
          </w:tcPr>
          <w:p w14:paraId="72D0F5C3"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55711EB2" w14:textId="77777777" w:rsidR="00D73F63" w:rsidRPr="00037353" w:rsidRDefault="00D73F63" w:rsidP="00D73F63">
            <w:pPr>
              <w:rPr>
                <w:rFonts w:asciiTheme="minorHAnsi" w:eastAsia="Times New Roman" w:hAnsiTheme="minorHAnsi" w:cstheme="minorHAnsi"/>
              </w:rPr>
            </w:pPr>
          </w:p>
        </w:tc>
        <w:tc>
          <w:tcPr>
            <w:tcW w:w="1800" w:type="dxa"/>
            <w:noWrap/>
            <w:hideMark/>
          </w:tcPr>
          <w:p w14:paraId="6FB36FF2" w14:textId="77777777" w:rsidR="00D73F63" w:rsidRPr="00037353" w:rsidRDefault="00D73F63" w:rsidP="00D73F63">
            <w:pPr>
              <w:rPr>
                <w:rFonts w:asciiTheme="minorHAnsi" w:eastAsia="Times New Roman" w:hAnsiTheme="minorHAnsi" w:cstheme="minorHAnsi"/>
              </w:rPr>
            </w:pPr>
          </w:p>
        </w:tc>
        <w:tc>
          <w:tcPr>
            <w:tcW w:w="2430" w:type="dxa"/>
            <w:noWrap/>
            <w:hideMark/>
          </w:tcPr>
          <w:p w14:paraId="51DA9C96" w14:textId="069925D2"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Geyer</w:t>
            </w:r>
          </w:p>
        </w:tc>
        <w:tc>
          <w:tcPr>
            <w:tcW w:w="1530" w:type="dxa"/>
            <w:noWrap/>
            <w:hideMark/>
          </w:tcPr>
          <w:p w14:paraId="4AB60221"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3.926</w:t>
            </w:r>
          </w:p>
        </w:tc>
        <w:tc>
          <w:tcPr>
            <w:tcW w:w="990" w:type="dxa"/>
            <w:noWrap/>
            <w:hideMark/>
          </w:tcPr>
          <w:p w14:paraId="437C8B72"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0.0001</w:t>
            </w:r>
          </w:p>
        </w:tc>
      </w:tr>
      <w:tr w:rsidR="00D73F63" w:rsidRPr="00037353" w14:paraId="6D59333C" w14:textId="77777777" w:rsidTr="00037353">
        <w:trPr>
          <w:trHeight w:val="320"/>
        </w:trPr>
        <w:tc>
          <w:tcPr>
            <w:tcW w:w="1544" w:type="dxa"/>
            <w:noWrap/>
            <w:hideMark/>
          </w:tcPr>
          <w:p w14:paraId="0D342A21"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2540F7F3" w14:textId="77777777" w:rsidR="00D73F63" w:rsidRPr="00037353" w:rsidRDefault="00D73F63" w:rsidP="00D73F63">
            <w:pPr>
              <w:rPr>
                <w:rFonts w:asciiTheme="minorHAnsi" w:eastAsia="Times New Roman" w:hAnsiTheme="minorHAnsi" w:cstheme="minorHAnsi"/>
              </w:rPr>
            </w:pPr>
          </w:p>
        </w:tc>
        <w:tc>
          <w:tcPr>
            <w:tcW w:w="1800" w:type="dxa"/>
            <w:noWrap/>
            <w:hideMark/>
          </w:tcPr>
          <w:p w14:paraId="4874F573" w14:textId="77777777" w:rsidR="00D73F63" w:rsidRPr="00037353" w:rsidRDefault="00D73F63" w:rsidP="00D73F63">
            <w:pPr>
              <w:rPr>
                <w:rFonts w:asciiTheme="minorHAnsi" w:eastAsia="Times New Roman" w:hAnsiTheme="minorHAnsi" w:cstheme="minorHAnsi"/>
              </w:rPr>
            </w:pPr>
          </w:p>
        </w:tc>
        <w:tc>
          <w:tcPr>
            <w:tcW w:w="2430" w:type="dxa"/>
            <w:noWrap/>
            <w:hideMark/>
          </w:tcPr>
          <w:p w14:paraId="49F92441" w14:textId="4597DA4A"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McGrail</w:t>
            </w:r>
          </w:p>
        </w:tc>
        <w:tc>
          <w:tcPr>
            <w:tcW w:w="1530" w:type="dxa"/>
            <w:noWrap/>
            <w:hideMark/>
          </w:tcPr>
          <w:p w14:paraId="75F0A588"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4.557</w:t>
            </w:r>
          </w:p>
        </w:tc>
        <w:tc>
          <w:tcPr>
            <w:tcW w:w="990" w:type="dxa"/>
            <w:noWrap/>
            <w:hideMark/>
          </w:tcPr>
          <w:p w14:paraId="2C0B3D08"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0.0055</w:t>
            </w:r>
          </w:p>
        </w:tc>
      </w:tr>
      <w:tr w:rsidR="00D73F63" w:rsidRPr="00037353" w14:paraId="0A19BF32" w14:textId="77777777" w:rsidTr="00037353">
        <w:trPr>
          <w:trHeight w:val="320"/>
        </w:trPr>
        <w:tc>
          <w:tcPr>
            <w:tcW w:w="1544" w:type="dxa"/>
            <w:noWrap/>
            <w:hideMark/>
          </w:tcPr>
          <w:p w14:paraId="65E554B7"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29EFE825" w14:textId="77777777" w:rsidR="00D73F63" w:rsidRPr="00037353" w:rsidRDefault="00D73F63" w:rsidP="00D73F63">
            <w:pPr>
              <w:rPr>
                <w:rFonts w:asciiTheme="minorHAnsi" w:eastAsia="Times New Roman" w:hAnsiTheme="minorHAnsi" w:cstheme="minorHAnsi"/>
              </w:rPr>
            </w:pPr>
          </w:p>
        </w:tc>
        <w:tc>
          <w:tcPr>
            <w:tcW w:w="1800" w:type="dxa"/>
            <w:noWrap/>
            <w:hideMark/>
          </w:tcPr>
          <w:p w14:paraId="73A989FD" w14:textId="77777777" w:rsidR="00D73F63" w:rsidRPr="00037353" w:rsidRDefault="00D73F63" w:rsidP="00D73F63">
            <w:pPr>
              <w:rPr>
                <w:rFonts w:asciiTheme="minorHAnsi" w:eastAsia="Times New Roman" w:hAnsiTheme="minorHAnsi" w:cstheme="minorHAnsi"/>
              </w:rPr>
            </w:pPr>
          </w:p>
        </w:tc>
        <w:tc>
          <w:tcPr>
            <w:tcW w:w="2430" w:type="dxa"/>
            <w:noWrap/>
            <w:hideMark/>
          </w:tcPr>
          <w:p w14:paraId="4A1F91BE" w14:textId="6072085F"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West FGB</w:t>
            </w:r>
          </w:p>
        </w:tc>
        <w:tc>
          <w:tcPr>
            <w:tcW w:w="1530" w:type="dxa"/>
            <w:noWrap/>
            <w:hideMark/>
          </w:tcPr>
          <w:p w14:paraId="3826EFFA"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55.573</w:t>
            </w:r>
          </w:p>
        </w:tc>
        <w:tc>
          <w:tcPr>
            <w:tcW w:w="990" w:type="dxa"/>
            <w:noWrap/>
            <w:hideMark/>
          </w:tcPr>
          <w:p w14:paraId="48D12E60"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0.0001</w:t>
            </w:r>
          </w:p>
        </w:tc>
      </w:tr>
      <w:tr w:rsidR="00D73F63" w:rsidRPr="00037353" w14:paraId="6A663C83" w14:textId="77777777" w:rsidTr="00037353">
        <w:trPr>
          <w:trHeight w:val="320"/>
        </w:trPr>
        <w:tc>
          <w:tcPr>
            <w:tcW w:w="1544" w:type="dxa"/>
            <w:noWrap/>
            <w:hideMark/>
          </w:tcPr>
          <w:p w14:paraId="6AC977EE"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4E0AC2E5" w14:textId="77777777" w:rsidR="00D73F63" w:rsidRPr="00037353" w:rsidRDefault="00D73F63" w:rsidP="00D73F63">
            <w:pPr>
              <w:rPr>
                <w:rFonts w:asciiTheme="minorHAnsi" w:eastAsia="Times New Roman" w:hAnsiTheme="minorHAnsi" w:cstheme="minorHAnsi"/>
              </w:rPr>
            </w:pPr>
          </w:p>
        </w:tc>
        <w:tc>
          <w:tcPr>
            <w:tcW w:w="1800" w:type="dxa"/>
            <w:noWrap/>
            <w:hideMark/>
          </w:tcPr>
          <w:p w14:paraId="0DE3B884" w14:textId="77777777" w:rsidR="00D73F63" w:rsidRPr="00037353" w:rsidRDefault="00D73F63" w:rsidP="00D73F63">
            <w:pPr>
              <w:rPr>
                <w:rFonts w:asciiTheme="minorHAnsi" w:eastAsia="Times New Roman" w:hAnsiTheme="minorHAnsi" w:cstheme="minorHAnsi"/>
              </w:rPr>
            </w:pPr>
          </w:p>
        </w:tc>
        <w:tc>
          <w:tcPr>
            <w:tcW w:w="2430" w:type="dxa"/>
            <w:noWrap/>
            <w:hideMark/>
          </w:tcPr>
          <w:p w14:paraId="742A53F3" w14:textId="37D8E9BF"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Geyer</w:t>
            </w:r>
          </w:p>
        </w:tc>
        <w:tc>
          <w:tcPr>
            <w:tcW w:w="1530" w:type="dxa"/>
            <w:noWrap/>
            <w:hideMark/>
          </w:tcPr>
          <w:p w14:paraId="16E393BB"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48.533</w:t>
            </w:r>
          </w:p>
        </w:tc>
        <w:tc>
          <w:tcPr>
            <w:tcW w:w="990" w:type="dxa"/>
            <w:noWrap/>
            <w:hideMark/>
          </w:tcPr>
          <w:p w14:paraId="33A7298D"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0.0001</w:t>
            </w:r>
          </w:p>
        </w:tc>
      </w:tr>
      <w:tr w:rsidR="00D73F63" w:rsidRPr="00037353" w14:paraId="34559E46" w14:textId="77777777" w:rsidTr="00037353">
        <w:trPr>
          <w:trHeight w:val="320"/>
        </w:trPr>
        <w:tc>
          <w:tcPr>
            <w:tcW w:w="1544" w:type="dxa"/>
            <w:noWrap/>
            <w:hideMark/>
          </w:tcPr>
          <w:p w14:paraId="0FDFFAFB"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1EAC1E64" w14:textId="77777777" w:rsidR="00D73F63" w:rsidRPr="00037353" w:rsidRDefault="00D73F63" w:rsidP="00D73F63">
            <w:pPr>
              <w:rPr>
                <w:rFonts w:asciiTheme="minorHAnsi" w:eastAsia="Times New Roman" w:hAnsiTheme="minorHAnsi" w:cstheme="minorHAnsi"/>
              </w:rPr>
            </w:pPr>
          </w:p>
        </w:tc>
        <w:tc>
          <w:tcPr>
            <w:tcW w:w="1800" w:type="dxa"/>
            <w:noWrap/>
            <w:hideMark/>
          </w:tcPr>
          <w:p w14:paraId="4C16A670" w14:textId="77777777" w:rsidR="00D73F63" w:rsidRPr="00037353" w:rsidRDefault="00D73F63" w:rsidP="00D73F63">
            <w:pPr>
              <w:rPr>
                <w:rFonts w:asciiTheme="minorHAnsi" w:eastAsia="Times New Roman" w:hAnsiTheme="minorHAnsi" w:cstheme="minorHAnsi"/>
              </w:rPr>
            </w:pPr>
          </w:p>
        </w:tc>
        <w:tc>
          <w:tcPr>
            <w:tcW w:w="2430" w:type="dxa"/>
            <w:noWrap/>
            <w:hideMark/>
          </w:tcPr>
          <w:p w14:paraId="1BFBF4CD"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xml:space="preserve">East FGB – McGrail </w:t>
            </w:r>
          </w:p>
        </w:tc>
        <w:tc>
          <w:tcPr>
            <w:tcW w:w="1530" w:type="dxa"/>
            <w:noWrap/>
            <w:hideMark/>
          </w:tcPr>
          <w:p w14:paraId="2BEB1558"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31.486</w:t>
            </w:r>
          </w:p>
        </w:tc>
        <w:tc>
          <w:tcPr>
            <w:tcW w:w="990" w:type="dxa"/>
            <w:noWrap/>
            <w:hideMark/>
          </w:tcPr>
          <w:p w14:paraId="749EA5A3"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0.0001</w:t>
            </w:r>
          </w:p>
        </w:tc>
      </w:tr>
      <w:tr w:rsidR="00D73F63" w:rsidRPr="00037353" w14:paraId="7D28368E" w14:textId="77777777" w:rsidTr="00037353">
        <w:trPr>
          <w:trHeight w:val="320"/>
        </w:trPr>
        <w:tc>
          <w:tcPr>
            <w:tcW w:w="1544" w:type="dxa"/>
            <w:noWrap/>
            <w:hideMark/>
          </w:tcPr>
          <w:p w14:paraId="4CF9F205"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2BC68B86" w14:textId="77777777" w:rsidR="00D73F63" w:rsidRPr="00037353" w:rsidRDefault="00D73F63" w:rsidP="00D73F63">
            <w:pPr>
              <w:rPr>
                <w:rFonts w:asciiTheme="minorHAnsi" w:eastAsia="Times New Roman" w:hAnsiTheme="minorHAnsi" w:cstheme="minorHAnsi"/>
              </w:rPr>
            </w:pPr>
          </w:p>
        </w:tc>
        <w:tc>
          <w:tcPr>
            <w:tcW w:w="1800" w:type="dxa"/>
            <w:noWrap/>
            <w:hideMark/>
          </w:tcPr>
          <w:p w14:paraId="7AE3681F" w14:textId="77777777" w:rsidR="00D73F63" w:rsidRPr="00037353" w:rsidRDefault="00D73F63" w:rsidP="00D73F63">
            <w:pPr>
              <w:rPr>
                <w:rFonts w:asciiTheme="minorHAnsi" w:eastAsia="Times New Roman" w:hAnsiTheme="minorHAnsi" w:cstheme="minorHAnsi"/>
              </w:rPr>
            </w:pPr>
          </w:p>
        </w:tc>
        <w:tc>
          <w:tcPr>
            <w:tcW w:w="2430" w:type="dxa"/>
            <w:noWrap/>
            <w:hideMark/>
          </w:tcPr>
          <w:p w14:paraId="011E624E"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West FGB</w:t>
            </w:r>
          </w:p>
        </w:tc>
        <w:tc>
          <w:tcPr>
            <w:tcW w:w="1530" w:type="dxa"/>
            <w:noWrap/>
            <w:hideMark/>
          </w:tcPr>
          <w:p w14:paraId="05ADF353"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2.835</w:t>
            </w:r>
          </w:p>
        </w:tc>
        <w:tc>
          <w:tcPr>
            <w:tcW w:w="990" w:type="dxa"/>
            <w:noWrap/>
            <w:hideMark/>
          </w:tcPr>
          <w:p w14:paraId="7D5C7856"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D73F63" w:rsidRPr="00037353" w14:paraId="014361C7" w14:textId="77777777" w:rsidTr="00037353">
        <w:trPr>
          <w:trHeight w:val="320"/>
        </w:trPr>
        <w:tc>
          <w:tcPr>
            <w:tcW w:w="1544" w:type="dxa"/>
            <w:noWrap/>
            <w:hideMark/>
          </w:tcPr>
          <w:p w14:paraId="074AE289"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5EE14B47" w14:textId="77777777" w:rsidR="00D73F63" w:rsidRPr="00037353" w:rsidRDefault="00D73F63" w:rsidP="00D73F63">
            <w:pPr>
              <w:rPr>
                <w:rFonts w:asciiTheme="minorHAnsi" w:eastAsia="Times New Roman" w:hAnsiTheme="minorHAnsi" w:cstheme="minorHAnsi"/>
              </w:rPr>
            </w:pPr>
          </w:p>
        </w:tc>
        <w:tc>
          <w:tcPr>
            <w:tcW w:w="1800" w:type="dxa"/>
            <w:noWrap/>
            <w:hideMark/>
          </w:tcPr>
          <w:p w14:paraId="0411D4C3" w14:textId="77777777" w:rsidR="00D73F63" w:rsidRPr="00037353" w:rsidRDefault="00D73F63" w:rsidP="00D73F63">
            <w:pPr>
              <w:rPr>
                <w:rFonts w:asciiTheme="minorHAnsi" w:eastAsia="Times New Roman" w:hAnsiTheme="minorHAnsi" w:cstheme="minorHAnsi"/>
              </w:rPr>
            </w:pPr>
          </w:p>
        </w:tc>
        <w:tc>
          <w:tcPr>
            <w:tcW w:w="2430" w:type="dxa"/>
            <w:noWrap/>
            <w:hideMark/>
          </w:tcPr>
          <w:p w14:paraId="3B1BFAE2" w14:textId="3B77FD93"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McGrail</w:t>
            </w:r>
          </w:p>
        </w:tc>
        <w:tc>
          <w:tcPr>
            <w:tcW w:w="1530" w:type="dxa"/>
            <w:noWrap/>
            <w:hideMark/>
          </w:tcPr>
          <w:p w14:paraId="3B7472DD"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2.596</w:t>
            </w:r>
          </w:p>
        </w:tc>
        <w:tc>
          <w:tcPr>
            <w:tcW w:w="990" w:type="dxa"/>
            <w:noWrap/>
            <w:hideMark/>
          </w:tcPr>
          <w:p w14:paraId="7D675C0D"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0.0381</w:t>
            </w:r>
          </w:p>
        </w:tc>
      </w:tr>
      <w:tr w:rsidR="00D73F63" w:rsidRPr="00037353" w14:paraId="04C1D053" w14:textId="77777777" w:rsidTr="00037353">
        <w:trPr>
          <w:trHeight w:val="320"/>
        </w:trPr>
        <w:tc>
          <w:tcPr>
            <w:tcW w:w="1544" w:type="dxa"/>
            <w:noWrap/>
            <w:hideMark/>
          </w:tcPr>
          <w:p w14:paraId="110AB6EF"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6318A5AC" w14:textId="77777777" w:rsidR="00D73F63" w:rsidRPr="00037353" w:rsidRDefault="00D73F63" w:rsidP="00D73F63">
            <w:pPr>
              <w:rPr>
                <w:rFonts w:asciiTheme="minorHAnsi" w:eastAsia="Times New Roman" w:hAnsiTheme="minorHAnsi" w:cstheme="minorHAnsi"/>
              </w:rPr>
            </w:pPr>
          </w:p>
        </w:tc>
        <w:tc>
          <w:tcPr>
            <w:tcW w:w="1800" w:type="dxa"/>
            <w:noWrap/>
            <w:hideMark/>
          </w:tcPr>
          <w:p w14:paraId="43989B54" w14:textId="77777777" w:rsidR="00D73F63" w:rsidRPr="00037353" w:rsidRDefault="00D73F63" w:rsidP="00D73F63">
            <w:pPr>
              <w:rPr>
                <w:rFonts w:asciiTheme="minorHAnsi" w:eastAsia="Times New Roman" w:hAnsiTheme="minorHAnsi" w:cstheme="minorHAnsi"/>
              </w:rPr>
            </w:pPr>
          </w:p>
        </w:tc>
        <w:tc>
          <w:tcPr>
            <w:tcW w:w="2430" w:type="dxa"/>
            <w:noWrap/>
            <w:hideMark/>
          </w:tcPr>
          <w:p w14:paraId="508BAD99" w14:textId="09141BA5"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West FGB</w:t>
            </w:r>
          </w:p>
        </w:tc>
        <w:tc>
          <w:tcPr>
            <w:tcW w:w="1530" w:type="dxa"/>
            <w:noWrap/>
            <w:hideMark/>
          </w:tcPr>
          <w:p w14:paraId="198F9662"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70.616</w:t>
            </w:r>
          </w:p>
        </w:tc>
        <w:tc>
          <w:tcPr>
            <w:tcW w:w="990" w:type="dxa"/>
            <w:noWrap/>
            <w:hideMark/>
          </w:tcPr>
          <w:p w14:paraId="3488F23D"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6D16C1C7" w14:textId="77777777" w:rsidTr="00037353">
        <w:trPr>
          <w:trHeight w:val="320"/>
        </w:trPr>
        <w:tc>
          <w:tcPr>
            <w:tcW w:w="1544" w:type="dxa"/>
            <w:noWrap/>
            <w:hideMark/>
          </w:tcPr>
          <w:p w14:paraId="1A61C28B"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3370FF6D" w14:textId="77777777" w:rsidR="00D73F63" w:rsidRPr="00037353" w:rsidRDefault="00D73F63" w:rsidP="00D73F63">
            <w:pPr>
              <w:rPr>
                <w:rFonts w:asciiTheme="minorHAnsi" w:eastAsia="Times New Roman" w:hAnsiTheme="minorHAnsi" w:cstheme="minorHAnsi"/>
              </w:rPr>
            </w:pPr>
          </w:p>
        </w:tc>
        <w:tc>
          <w:tcPr>
            <w:tcW w:w="1800" w:type="dxa"/>
            <w:noWrap/>
            <w:hideMark/>
          </w:tcPr>
          <w:p w14:paraId="1103C387" w14:textId="77777777" w:rsidR="00D73F63" w:rsidRPr="00037353" w:rsidRDefault="00D73F63" w:rsidP="00D73F63">
            <w:pPr>
              <w:rPr>
                <w:rFonts w:asciiTheme="minorHAnsi" w:eastAsia="Times New Roman" w:hAnsiTheme="minorHAnsi" w:cstheme="minorHAnsi"/>
              </w:rPr>
            </w:pPr>
          </w:p>
        </w:tc>
        <w:tc>
          <w:tcPr>
            <w:tcW w:w="2430" w:type="dxa"/>
            <w:noWrap/>
            <w:hideMark/>
          </w:tcPr>
          <w:p w14:paraId="5870DE18" w14:textId="0F576CBC"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McGrail – West FGB</w:t>
            </w:r>
          </w:p>
        </w:tc>
        <w:tc>
          <w:tcPr>
            <w:tcW w:w="1530" w:type="dxa"/>
            <w:noWrap/>
            <w:hideMark/>
          </w:tcPr>
          <w:p w14:paraId="7D052691"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42.929</w:t>
            </w:r>
          </w:p>
        </w:tc>
        <w:tc>
          <w:tcPr>
            <w:tcW w:w="990" w:type="dxa"/>
            <w:noWrap/>
            <w:hideMark/>
          </w:tcPr>
          <w:p w14:paraId="49A57F70"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0D334467" w14:textId="77777777" w:rsidTr="00037353">
        <w:trPr>
          <w:trHeight w:val="320"/>
        </w:trPr>
        <w:tc>
          <w:tcPr>
            <w:tcW w:w="1544" w:type="dxa"/>
            <w:noWrap/>
            <w:hideMark/>
          </w:tcPr>
          <w:p w14:paraId="1D14E42F"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Coral density</w:t>
            </w:r>
          </w:p>
        </w:tc>
        <w:tc>
          <w:tcPr>
            <w:tcW w:w="1781" w:type="dxa"/>
            <w:noWrap/>
            <w:hideMark/>
          </w:tcPr>
          <w:p w14:paraId="4582A056"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Minor category</w:t>
            </w:r>
          </w:p>
        </w:tc>
        <w:tc>
          <w:tcPr>
            <w:tcW w:w="1800" w:type="dxa"/>
            <w:noWrap/>
            <w:hideMark/>
          </w:tcPr>
          <w:p w14:paraId="3F4DE519"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PERMANOVA</w:t>
            </w:r>
          </w:p>
        </w:tc>
        <w:tc>
          <w:tcPr>
            <w:tcW w:w="2430" w:type="dxa"/>
            <w:noWrap/>
            <w:hideMark/>
          </w:tcPr>
          <w:p w14:paraId="2A5AD277"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Bank</w:t>
            </w:r>
          </w:p>
        </w:tc>
        <w:tc>
          <w:tcPr>
            <w:tcW w:w="1530" w:type="dxa"/>
            <w:noWrap/>
            <w:hideMark/>
          </w:tcPr>
          <w:p w14:paraId="7948E5A9"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13.756</w:t>
            </w:r>
          </w:p>
        </w:tc>
        <w:tc>
          <w:tcPr>
            <w:tcW w:w="990" w:type="dxa"/>
            <w:noWrap/>
            <w:hideMark/>
          </w:tcPr>
          <w:p w14:paraId="7C9F7AB4"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0.0001</w:t>
            </w:r>
          </w:p>
        </w:tc>
      </w:tr>
      <w:tr w:rsidR="00D73F63" w:rsidRPr="00037353" w14:paraId="31315EA9" w14:textId="77777777" w:rsidTr="00037353">
        <w:trPr>
          <w:trHeight w:val="320"/>
        </w:trPr>
        <w:tc>
          <w:tcPr>
            <w:tcW w:w="1544" w:type="dxa"/>
            <w:noWrap/>
            <w:hideMark/>
          </w:tcPr>
          <w:p w14:paraId="02D3E463"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15ED4996" w14:textId="77777777" w:rsidR="00D73F63" w:rsidRPr="00037353" w:rsidRDefault="00D73F63" w:rsidP="00D73F63">
            <w:pPr>
              <w:rPr>
                <w:rFonts w:asciiTheme="minorHAnsi" w:eastAsia="Times New Roman" w:hAnsiTheme="minorHAnsi" w:cstheme="minorHAnsi"/>
              </w:rPr>
            </w:pPr>
          </w:p>
        </w:tc>
        <w:tc>
          <w:tcPr>
            <w:tcW w:w="1800" w:type="dxa"/>
            <w:noWrap/>
            <w:hideMark/>
          </w:tcPr>
          <w:p w14:paraId="4B2CCBFF"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Pairwise</w:t>
            </w:r>
          </w:p>
        </w:tc>
        <w:tc>
          <w:tcPr>
            <w:tcW w:w="2430" w:type="dxa"/>
            <w:noWrap/>
            <w:hideMark/>
          </w:tcPr>
          <w:p w14:paraId="109AD194" w14:textId="557D24B3"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East FGB</w:t>
            </w:r>
          </w:p>
        </w:tc>
        <w:tc>
          <w:tcPr>
            <w:tcW w:w="1530" w:type="dxa"/>
            <w:noWrap/>
            <w:hideMark/>
          </w:tcPr>
          <w:p w14:paraId="1E66C960"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17.914</w:t>
            </w:r>
          </w:p>
        </w:tc>
        <w:tc>
          <w:tcPr>
            <w:tcW w:w="990" w:type="dxa"/>
            <w:noWrap/>
            <w:hideMark/>
          </w:tcPr>
          <w:p w14:paraId="68481A99"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4F23CDEB" w14:textId="77777777" w:rsidTr="00037353">
        <w:trPr>
          <w:trHeight w:val="320"/>
        </w:trPr>
        <w:tc>
          <w:tcPr>
            <w:tcW w:w="1544" w:type="dxa"/>
            <w:noWrap/>
            <w:hideMark/>
          </w:tcPr>
          <w:p w14:paraId="4E0955A1"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5726F254" w14:textId="77777777" w:rsidR="00D73F63" w:rsidRPr="00037353" w:rsidRDefault="00D73F63" w:rsidP="00D73F63">
            <w:pPr>
              <w:rPr>
                <w:rFonts w:asciiTheme="minorHAnsi" w:eastAsia="Times New Roman" w:hAnsiTheme="minorHAnsi" w:cstheme="minorHAnsi"/>
              </w:rPr>
            </w:pPr>
          </w:p>
        </w:tc>
        <w:tc>
          <w:tcPr>
            <w:tcW w:w="1800" w:type="dxa"/>
            <w:noWrap/>
            <w:hideMark/>
          </w:tcPr>
          <w:p w14:paraId="0C2B6F7D" w14:textId="77777777" w:rsidR="00D73F63" w:rsidRPr="00037353" w:rsidRDefault="00D73F63" w:rsidP="00D73F63">
            <w:pPr>
              <w:rPr>
                <w:rFonts w:asciiTheme="minorHAnsi" w:eastAsia="Times New Roman" w:hAnsiTheme="minorHAnsi" w:cstheme="minorHAnsi"/>
              </w:rPr>
            </w:pPr>
          </w:p>
        </w:tc>
        <w:tc>
          <w:tcPr>
            <w:tcW w:w="2430" w:type="dxa"/>
            <w:noWrap/>
            <w:hideMark/>
          </w:tcPr>
          <w:p w14:paraId="7960C242" w14:textId="43A2FAA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Geyer</w:t>
            </w:r>
          </w:p>
        </w:tc>
        <w:tc>
          <w:tcPr>
            <w:tcW w:w="1530" w:type="dxa"/>
            <w:noWrap/>
            <w:hideMark/>
          </w:tcPr>
          <w:p w14:paraId="1009527E"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5.220</w:t>
            </w:r>
          </w:p>
        </w:tc>
        <w:tc>
          <w:tcPr>
            <w:tcW w:w="990" w:type="dxa"/>
            <w:noWrap/>
            <w:hideMark/>
          </w:tcPr>
          <w:p w14:paraId="50AE70A2"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0.0004</w:t>
            </w:r>
          </w:p>
        </w:tc>
      </w:tr>
      <w:tr w:rsidR="00D73F63" w:rsidRPr="00037353" w14:paraId="3D82ECC5" w14:textId="77777777" w:rsidTr="00037353">
        <w:trPr>
          <w:trHeight w:val="320"/>
        </w:trPr>
        <w:tc>
          <w:tcPr>
            <w:tcW w:w="1544" w:type="dxa"/>
            <w:noWrap/>
            <w:hideMark/>
          </w:tcPr>
          <w:p w14:paraId="2B9F8CC2"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22E7C6E5" w14:textId="77777777" w:rsidR="00D73F63" w:rsidRPr="00037353" w:rsidRDefault="00D73F63" w:rsidP="00D73F63">
            <w:pPr>
              <w:rPr>
                <w:rFonts w:asciiTheme="minorHAnsi" w:eastAsia="Times New Roman" w:hAnsiTheme="minorHAnsi" w:cstheme="minorHAnsi"/>
              </w:rPr>
            </w:pPr>
          </w:p>
        </w:tc>
        <w:tc>
          <w:tcPr>
            <w:tcW w:w="1800" w:type="dxa"/>
            <w:noWrap/>
            <w:hideMark/>
          </w:tcPr>
          <w:p w14:paraId="30C5FF8E" w14:textId="77777777" w:rsidR="00D73F63" w:rsidRPr="00037353" w:rsidRDefault="00D73F63" w:rsidP="00D73F63">
            <w:pPr>
              <w:rPr>
                <w:rFonts w:asciiTheme="minorHAnsi" w:eastAsia="Times New Roman" w:hAnsiTheme="minorHAnsi" w:cstheme="minorHAnsi"/>
              </w:rPr>
            </w:pPr>
          </w:p>
        </w:tc>
        <w:tc>
          <w:tcPr>
            <w:tcW w:w="2430" w:type="dxa"/>
            <w:noWrap/>
            <w:hideMark/>
          </w:tcPr>
          <w:p w14:paraId="36E9C58D" w14:textId="2024C49A"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McGrail</w:t>
            </w:r>
          </w:p>
        </w:tc>
        <w:tc>
          <w:tcPr>
            <w:tcW w:w="1530" w:type="dxa"/>
            <w:noWrap/>
            <w:hideMark/>
          </w:tcPr>
          <w:p w14:paraId="414C7954"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2.408</w:t>
            </w:r>
          </w:p>
        </w:tc>
        <w:tc>
          <w:tcPr>
            <w:tcW w:w="990" w:type="dxa"/>
            <w:noWrap/>
            <w:hideMark/>
          </w:tcPr>
          <w:p w14:paraId="2DD773D1"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0.0381</w:t>
            </w:r>
          </w:p>
        </w:tc>
      </w:tr>
      <w:tr w:rsidR="00D73F63" w:rsidRPr="00037353" w14:paraId="1FB289A3" w14:textId="77777777" w:rsidTr="00037353">
        <w:trPr>
          <w:trHeight w:val="320"/>
        </w:trPr>
        <w:tc>
          <w:tcPr>
            <w:tcW w:w="1544" w:type="dxa"/>
            <w:noWrap/>
            <w:hideMark/>
          </w:tcPr>
          <w:p w14:paraId="62C22538"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4D1AC583" w14:textId="77777777" w:rsidR="00D73F63" w:rsidRPr="00037353" w:rsidRDefault="00D73F63" w:rsidP="00D73F63">
            <w:pPr>
              <w:rPr>
                <w:rFonts w:asciiTheme="minorHAnsi" w:eastAsia="Times New Roman" w:hAnsiTheme="minorHAnsi" w:cstheme="minorHAnsi"/>
              </w:rPr>
            </w:pPr>
          </w:p>
        </w:tc>
        <w:tc>
          <w:tcPr>
            <w:tcW w:w="1800" w:type="dxa"/>
            <w:noWrap/>
            <w:hideMark/>
          </w:tcPr>
          <w:p w14:paraId="17180936" w14:textId="77777777" w:rsidR="00D73F63" w:rsidRPr="00037353" w:rsidRDefault="00D73F63" w:rsidP="00D73F63">
            <w:pPr>
              <w:rPr>
                <w:rFonts w:asciiTheme="minorHAnsi" w:eastAsia="Times New Roman" w:hAnsiTheme="minorHAnsi" w:cstheme="minorHAnsi"/>
              </w:rPr>
            </w:pPr>
          </w:p>
        </w:tc>
        <w:tc>
          <w:tcPr>
            <w:tcW w:w="2430" w:type="dxa"/>
            <w:noWrap/>
            <w:hideMark/>
          </w:tcPr>
          <w:p w14:paraId="10260F32" w14:textId="1CA7E54C"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Bright – West FGB</w:t>
            </w:r>
          </w:p>
        </w:tc>
        <w:tc>
          <w:tcPr>
            <w:tcW w:w="1530" w:type="dxa"/>
            <w:noWrap/>
            <w:hideMark/>
          </w:tcPr>
          <w:p w14:paraId="1F21BBF2"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14.008</w:t>
            </w:r>
          </w:p>
        </w:tc>
        <w:tc>
          <w:tcPr>
            <w:tcW w:w="990" w:type="dxa"/>
            <w:noWrap/>
            <w:hideMark/>
          </w:tcPr>
          <w:p w14:paraId="6C33F107"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7D5E809A" w14:textId="77777777" w:rsidTr="00037353">
        <w:trPr>
          <w:trHeight w:val="320"/>
        </w:trPr>
        <w:tc>
          <w:tcPr>
            <w:tcW w:w="1544" w:type="dxa"/>
            <w:noWrap/>
            <w:hideMark/>
          </w:tcPr>
          <w:p w14:paraId="1F5701DE"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67EF5858" w14:textId="77777777" w:rsidR="00D73F63" w:rsidRPr="00037353" w:rsidRDefault="00D73F63" w:rsidP="00D73F63">
            <w:pPr>
              <w:rPr>
                <w:rFonts w:asciiTheme="minorHAnsi" w:eastAsia="Times New Roman" w:hAnsiTheme="minorHAnsi" w:cstheme="minorHAnsi"/>
              </w:rPr>
            </w:pPr>
          </w:p>
        </w:tc>
        <w:tc>
          <w:tcPr>
            <w:tcW w:w="1800" w:type="dxa"/>
            <w:noWrap/>
            <w:hideMark/>
          </w:tcPr>
          <w:p w14:paraId="641D18BC" w14:textId="77777777" w:rsidR="00D73F63" w:rsidRPr="00037353" w:rsidRDefault="00D73F63" w:rsidP="00D73F63">
            <w:pPr>
              <w:rPr>
                <w:rFonts w:asciiTheme="minorHAnsi" w:eastAsia="Times New Roman" w:hAnsiTheme="minorHAnsi" w:cstheme="minorHAnsi"/>
              </w:rPr>
            </w:pPr>
          </w:p>
        </w:tc>
        <w:tc>
          <w:tcPr>
            <w:tcW w:w="2430" w:type="dxa"/>
            <w:noWrap/>
            <w:hideMark/>
          </w:tcPr>
          <w:p w14:paraId="4B4ACC4C" w14:textId="0BE8F8AE"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Geyer</w:t>
            </w:r>
          </w:p>
        </w:tc>
        <w:tc>
          <w:tcPr>
            <w:tcW w:w="1530" w:type="dxa"/>
            <w:noWrap/>
            <w:hideMark/>
          </w:tcPr>
          <w:p w14:paraId="0F8C5DF3"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20.480</w:t>
            </w:r>
          </w:p>
        </w:tc>
        <w:tc>
          <w:tcPr>
            <w:tcW w:w="990" w:type="dxa"/>
            <w:noWrap/>
            <w:hideMark/>
          </w:tcPr>
          <w:p w14:paraId="16FCDAB1"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0B77365B" w14:textId="77777777" w:rsidTr="00037353">
        <w:trPr>
          <w:trHeight w:val="320"/>
        </w:trPr>
        <w:tc>
          <w:tcPr>
            <w:tcW w:w="1544" w:type="dxa"/>
            <w:noWrap/>
            <w:hideMark/>
          </w:tcPr>
          <w:p w14:paraId="2D789F04"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077914BA" w14:textId="77777777" w:rsidR="00D73F63" w:rsidRPr="00037353" w:rsidRDefault="00D73F63" w:rsidP="00D73F63">
            <w:pPr>
              <w:rPr>
                <w:rFonts w:asciiTheme="minorHAnsi" w:eastAsia="Times New Roman" w:hAnsiTheme="minorHAnsi" w:cstheme="minorHAnsi"/>
              </w:rPr>
            </w:pPr>
          </w:p>
        </w:tc>
        <w:tc>
          <w:tcPr>
            <w:tcW w:w="1800" w:type="dxa"/>
            <w:noWrap/>
            <w:hideMark/>
          </w:tcPr>
          <w:p w14:paraId="4B1CE6DB" w14:textId="77777777" w:rsidR="00D73F63" w:rsidRPr="00037353" w:rsidRDefault="00D73F63" w:rsidP="00D73F63">
            <w:pPr>
              <w:rPr>
                <w:rFonts w:asciiTheme="minorHAnsi" w:eastAsia="Times New Roman" w:hAnsiTheme="minorHAnsi" w:cstheme="minorHAnsi"/>
              </w:rPr>
            </w:pPr>
          </w:p>
        </w:tc>
        <w:tc>
          <w:tcPr>
            <w:tcW w:w="2430" w:type="dxa"/>
            <w:noWrap/>
            <w:hideMark/>
          </w:tcPr>
          <w:p w14:paraId="2ED13DBF"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xml:space="preserve">East FGB – McGrail </w:t>
            </w:r>
          </w:p>
        </w:tc>
        <w:tc>
          <w:tcPr>
            <w:tcW w:w="1530" w:type="dxa"/>
            <w:noWrap/>
            <w:hideMark/>
          </w:tcPr>
          <w:p w14:paraId="2C3A883A"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23.187</w:t>
            </w:r>
          </w:p>
        </w:tc>
        <w:tc>
          <w:tcPr>
            <w:tcW w:w="990" w:type="dxa"/>
            <w:noWrap/>
            <w:hideMark/>
          </w:tcPr>
          <w:p w14:paraId="5C88E99E"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0A21D208" w14:textId="77777777" w:rsidTr="00037353">
        <w:trPr>
          <w:trHeight w:val="320"/>
        </w:trPr>
        <w:tc>
          <w:tcPr>
            <w:tcW w:w="1544" w:type="dxa"/>
            <w:noWrap/>
            <w:hideMark/>
          </w:tcPr>
          <w:p w14:paraId="776D005F"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2BB42902" w14:textId="77777777" w:rsidR="00D73F63" w:rsidRPr="00037353" w:rsidRDefault="00D73F63" w:rsidP="00D73F63">
            <w:pPr>
              <w:rPr>
                <w:rFonts w:asciiTheme="minorHAnsi" w:eastAsia="Times New Roman" w:hAnsiTheme="minorHAnsi" w:cstheme="minorHAnsi"/>
              </w:rPr>
            </w:pPr>
          </w:p>
        </w:tc>
        <w:tc>
          <w:tcPr>
            <w:tcW w:w="1800" w:type="dxa"/>
            <w:noWrap/>
            <w:hideMark/>
          </w:tcPr>
          <w:p w14:paraId="39960C2A" w14:textId="77777777" w:rsidR="00D73F63" w:rsidRPr="00037353" w:rsidRDefault="00D73F63" w:rsidP="00D73F63">
            <w:pPr>
              <w:rPr>
                <w:rFonts w:asciiTheme="minorHAnsi" w:eastAsia="Times New Roman" w:hAnsiTheme="minorHAnsi" w:cstheme="minorHAnsi"/>
              </w:rPr>
            </w:pPr>
          </w:p>
        </w:tc>
        <w:tc>
          <w:tcPr>
            <w:tcW w:w="2430" w:type="dxa"/>
            <w:noWrap/>
            <w:hideMark/>
          </w:tcPr>
          <w:p w14:paraId="4C5D8A50"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East FGB – West FGB</w:t>
            </w:r>
          </w:p>
        </w:tc>
        <w:tc>
          <w:tcPr>
            <w:tcW w:w="1530" w:type="dxa"/>
            <w:noWrap/>
            <w:hideMark/>
          </w:tcPr>
          <w:p w14:paraId="3B8FFDD9"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1.706</w:t>
            </w:r>
          </w:p>
        </w:tc>
        <w:tc>
          <w:tcPr>
            <w:tcW w:w="990" w:type="dxa"/>
            <w:noWrap/>
            <w:hideMark/>
          </w:tcPr>
          <w:p w14:paraId="1E0A3F0F"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ns</w:t>
            </w:r>
          </w:p>
        </w:tc>
      </w:tr>
      <w:tr w:rsidR="00D73F63" w:rsidRPr="00037353" w14:paraId="4C0BBCEC" w14:textId="77777777" w:rsidTr="00037353">
        <w:trPr>
          <w:trHeight w:val="320"/>
        </w:trPr>
        <w:tc>
          <w:tcPr>
            <w:tcW w:w="1544" w:type="dxa"/>
            <w:noWrap/>
            <w:hideMark/>
          </w:tcPr>
          <w:p w14:paraId="4E833D7E"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1BDAFAA5" w14:textId="77777777" w:rsidR="00D73F63" w:rsidRPr="00037353" w:rsidRDefault="00D73F63" w:rsidP="00D73F63">
            <w:pPr>
              <w:rPr>
                <w:rFonts w:asciiTheme="minorHAnsi" w:eastAsia="Times New Roman" w:hAnsiTheme="minorHAnsi" w:cstheme="minorHAnsi"/>
              </w:rPr>
            </w:pPr>
          </w:p>
        </w:tc>
        <w:tc>
          <w:tcPr>
            <w:tcW w:w="1800" w:type="dxa"/>
            <w:noWrap/>
            <w:hideMark/>
          </w:tcPr>
          <w:p w14:paraId="3ACE46B0" w14:textId="77777777" w:rsidR="00D73F63" w:rsidRPr="00037353" w:rsidRDefault="00D73F63" w:rsidP="00D73F63">
            <w:pPr>
              <w:rPr>
                <w:rFonts w:asciiTheme="minorHAnsi" w:eastAsia="Times New Roman" w:hAnsiTheme="minorHAnsi" w:cstheme="minorHAnsi"/>
              </w:rPr>
            </w:pPr>
          </w:p>
        </w:tc>
        <w:tc>
          <w:tcPr>
            <w:tcW w:w="2430" w:type="dxa"/>
            <w:noWrap/>
            <w:hideMark/>
          </w:tcPr>
          <w:p w14:paraId="167A9100" w14:textId="3CE797FF"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McGrail</w:t>
            </w:r>
          </w:p>
        </w:tc>
        <w:tc>
          <w:tcPr>
            <w:tcW w:w="1530" w:type="dxa"/>
            <w:noWrap/>
            <w:hideMark/>
          </w:tcPr>
          <w:p w14:paraId="77197647"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2.879</w:t>
            </w:r>
          </w:p>
        </w:tc>
        <w:tc>
          <w:tcPr>
            <w:tcW w:w="990" w:type="dxa"/>
            <w:noWrap/>
            <w:hideMark/>
          </w:tcPr>
          <w:p w14:paraId="26DB745C"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0.0164</w:t>
            </w:r>
          </w:p>
        </w:tc>
      </w:tr>
      <w:tr w:rsidR="00D73F63" w:rsidRPr="00037353" w14:paraId="2612D2E2" w14:textId="77777777" w:rsidTr="00037353">
        <w:trPr>
          <w:trHeight w:val="320"/>
        </w:trPr>
        <w:tc>
          <w:tcPr>
            <w:tcW w:w="1544" w:type="dxa"/>
            <w:noWrap/>
            <w:hideMark/>
          </w:tcPr>
          <w:p w14:paraId="795B78DB" w14:textId="77777777" w:rsidR="00D73F63" w:rsidRPr="00037353" w:rsidRDefault="00D73F63" w:rsidP="00D73F63">
            <w:pPr>
              <w:rPr>
                <w:rFonts w:asciiTheme="minorHAnsi" w:eastAsia="Times New Roman" w:hAnsiTheme="minorHAnsi" w:cstheme="minorHAnsi"/>
                <w:color w:val="000000"/>
              </w:rPr>
            </w:pPr>
          </w:p>
        </w:tc>
        <w:tc>
          <w:tcPr>
            <w:tcW w:w="1781" w:type="dxa"/>
            <w:noWrap/>
            <w:hideMark/>
          </w:tcPr>
          <w:p w14:paraId="45386291" w14:textId="77777777" w:rsidR="00D73F63" w:rsidRPr="00037353" w:rsidRDefault="00D73F63" w:rsidP="00D73F63">
            <w:pPr>
              <w:rPr>
                <w:rFonts w:asciiTheme="minorHAnsi" w:eastAsia="Times New Roman" w:hAnsiTheme="minorHAnsi" w:cstheme="minorHAnsi"/>
              </w:rPr>
            </w:pPr>
          </w:p>
        </w:tc>
        <w:tc>
          <w:tcPr>
            <w:tcW w:w="1800" w:type="dxa"/>
            <w:noWrap/>
            <w:hideMark/>
          </w:tcPr>
          <w:p w14:paraId="1F2A3C01" w14:textId="77777777" w:rsidR="00D73F63" w:rsidRPr="00037353" w:rsidRDefault="00D73F63" w:rsidP="00D73F63">
            <w:pPr>
              <w:rPr>
                <w:rFonts w:asciiTheme="minorHAnsi" w:eastAsia="Times New Roman" w:hAnsiTheme="minorHAnsi" w:cstheme="minorHAnsi"/>
              </w:rPr>
            </w:pPr>
          </w:p>
        </w:tc>
        <w:tc>
          <w:tcPr>
            <w:tcW w:w="2430" w:type="dxa"/>
            <w:noWrap/>
            <w:hideMark/>
          </w:tcPr>
          <w:p w14:paraId="324CB859" w14:textId="28DBC485"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Geyer – West FGB</w:t>
            </w:r>
          </w:p>
        </w:tc>
        <w:tc>
          <w:tcPr>
            <w:tcW w:w="1530" w:type="dxa"/>
            <w:noWrap/>
            <w:hideMark/>
          </w:tcPr>
          <w:p w14:paraId="4448FAD5"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18.445</w:t>
            </w:r>
          </w:p>
        </w:tc>
        <w:tc>
          <w:tcPr>
            <w:tcW w:w="990" w:type="dxa"/>
            <w:noWrap/>
            <w:hideMark/>
          </w:tcPr>
          <w:p w14:paraId="3ECBA8AD"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r w:rsidR="00D73F63" w:rsidRPr="00037353" w14:paraId="3AB1459D" w14:textId="77777777" w:rsidTr="00037353">
        <w:trPr>
          <w:trHeight w:val="320"/>
        </w:trPr>
        <w:tc>
          <w:tcPr>
            <w:tcW w:w="1544" w:type="dxa"/>
            <w:tcBorders>
              <w:bottom w:val="single" w:sz="4" w:space="0" w:color="auto"/>
            </w:tcBorders>
            <w:noWrap/>
            <w:hideMark/>
          </w:tcPr>
          <w:p w14:paraId="3B31005E"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w:t>
            </w:r>
          </w:p>
        </w:tc>
        <w:tc>
          <w:tcPr>
            <w:tcW w:w="1781" w:type="dxa"/>
            <w:tcBorders>
              <w:bottom w:val="single" w:sz="4" w:space="0" w:color="auto"/>
            </w:tcBorders>
            <w:noWrap/>
            <w:hideMark/>
          </w:tcPr>
          <w:p w14:paraId="61E7EEF0"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w:t>
            </w:r>
          </w:p>
        </w:tc>
        <w:tc>
          <w:tcPr>
            <w:tcW w:w="1800" w:type="dxa"/>
            <w:tcBorders>
              <w:bottom w:val="single" w:sz="4" w:space="0" w:color="auto"/>
            </w:tcBorders>
            <w:noWrap/>
            <w:hideMark/>
          </w:tcPr>
          <w:p w14:paraId="19C65065"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 </w:t>
            </w:r>
          </w:p>
        </w:tc>
        <w:tc>
          <w:tcPr>
            <w:tcW w:w="2430" w:type="dxa"/>
            <w:tcBorders>
              <w:bottom w:val="single" w:sz="4" w:space="0" w:color="auto"/>
            </w:tcBorders>
            <w:noWrap/>
            <w:hideMark/>
          </w:tcPr>
          <w:p w14:paraId="6806F90C" w14:textId="679BEA4F"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McGrail – West FGB</w:t>
            </w:r>
          </w:p>
        </w:tc>
        <w:tc>
          <w:tcPr>
            <w:tcW w:w="1530" w:type="dxa"/>
            <w:tcBorders>
              <w:bottom w:val="single" w:sz="4" w:space="0" w:color="auto"/>
            </w:tcBorders>
            <w:noWrap/>
            <w:hideMark/>
          </w:tcPr>
          <w:p w14:paraId="6E8D30B3"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19.591</w:t>
            </w:r>
          </w:p>
        </w:tc>
        <w:tc>
          <w:tcPr>
            <w:tcW w:w="990" w:type="dxa"/>
            <w:tcBorders>
              <w:bottom w:val="single" w:sz="4" w:space="0" w:color="auto"/>
            </w:tcBorders>
            <w:noWrap/>
            <w:hideMark/>
          </w:tcPr>
          <w:p w14:paraId="39924015" w14:textId="77777777" w:rsidR="00D73F63" w:rsidRPr="00037353" w:rsidRDefault="00D73F63" w:rsidP="00D73F63">
            <w:pPr>
              <w:rPr>
                <w:rFonts w:asciiTheme="minorHAnsi" w:eastAsia="Times New Roman" w:hAnsiTheme="minorHAnsi" w:cstheme="minorHAnsi"/>
                <w:color w:val="000000"/>
              </w:rPr>
            </w:pPr>
            <w:r w:rsidRPr="00037353">
              <w:rPr>
                <w:rFonts w:asciiTheme="minorHAnsi" w:eastAsia="Times New Roman" w:hAnsiTheme="minorHAnsi" w:cstheme="minorHAnsi"/>
                <w:color w:val="000000"/>
              </w:rPr>
              <w:t>0.0002</w:t>
            </w:r>
          </w:p>
        </w:tc>
      </w:tr>
    </w:tbl>
    <w:p w14:paraId="3424C7AC" w14:textId="2952A29D" w:rsidR="00E13A2C" w:rsidRPr="00037353" w:rsidRDefault="00D73F63" w:rsidP="00E13A2C">
      <w:pPr>
        <w:spacing w:line="480" w:lineRule="auto"/>
        <w:rPr>
          <w:rFonts w:asciiTheme="minorHAnsi" w:hAnsiTheme="minorHAnsi" w:cstheme="minorHAnsi"/>
        </w:rPr>
      </w:pPr>
      <w:r w:rsidRPr="00037353" w:rsidDel="00D73F63">
        <w:rPr>
          <w:rFonts w:asciiTheme="minorHAnsi" w:eastAsia="Times New Roman" w:hAnsiTheme="minorHAnsi" w:cstheme="minorHAnsi"/>
          <w:b/>
          <w:bCs/>
          <w:color w:val="000000"/>
        </w:rPr>
        <w:t xml:space="preserve"> </w:t>
      </w:r>
    </w:p>
    <w:p w14:paraId="3F92B5F9" w14:textId="6235248B" w:rsidR="003D5126" w:rsidRPr="00037353" w:rsidRDefault="003D5126" w:rsidP="003D5126">
      <w:pPr>
        <w:pStyle w:val="Caption"/>
        <w:keepNext/>
        <w:rPr>
          <w:rFonts w:asciiTheme="minorHAnsi" w:hAnsiTheme="minorHAnsi" w:cstheme="minorHAnsi"/>
          <w:i w:val="0"/>
          <w:iCs w:val="0"/>
          <w:color w:val="auto"/>
          <w:sz w:val="24"/>
          <w:szCs w:val="24"/>
        </w:rPr>
      </w:pPr>
      <w:r w:rsidRPr="00037353">
        <w:rPr>
          <w:rFonts w:asciiTheme="minorHAnsi" w:hAnsiTheme="minorHAnsi" w:cstheme="minorHAnsi"/>
          <w:b/>
          <w:bCs/>
          <w:i w:val="0"/>
          <w:iCs w:val="0"/>
          <w:color w:val="auto"/>
          <w:sz w:val="24"/>
          <w:szCs w:val="24"/>
        </w:rPr>
        <w:lastRenderedPageBreak/>
        <w:t xml:space="preserve">Table </w:t>
      </w:r>
      <w:r w:rsidR="003A6B93" w:rsidRPr="00037353">
        <w:rPr>
          <w:rFonts w:asciiTheme="minorHAnsi" w:hAnsiTheme="minorHAnsi" w:cstheme="minorHAnsi"/>
          <w:b/>
          <w:bCs/>
          <w:i w:val="0"/>
          <w:iCs w:val="0"/>
          <w:color w:val="auto"/>
          <w:sz w:val="24"/>
          <w:szCs w:val="24"/>
        </w:rPr>
        <w:t>3</w:t>
      </w:r>
      <w:r w:rsidRPr="00037353">
        <w:rPr>
          <w:rFonts w:asciiTheme="minorHAnsi" w:hAnsiTheme="minorHAnsi" w:cstheme="minorHAnsi"/>
          <w:b/>
          <w:bCs/>
          <w:i w:val="0"/>
          <w:iCs w:val="0"/>
          <w:color w:val="auto"/>
          <w:sz w:val="24"/>
          <w:szCs w:val="24"/>
        </w:rPr>
        <w:t>.</w:t>
      </w:r>
      <w:r w:rsidRPr="00037353">
        <w:rPr>
          <w:rFonts w:asciiTheme="minorHAnsi" w:hAnsiTheme="minorHAnsi" w:cstheme="minorHAnsi"/>
          <w:i w:val="0"/>
          <w:iCs w:val="0"/>
          <w:color w:val="auto"/>
          <w:sz w:val="24"/>
          <w:szCs w:val="24"/>
        </w:rPr>
        <w:t xml:space="preserve"> SIMPER results for percent cover and coral density datasets, with taxon/benthic type contributions shown in decreasing order within site. SIMPER cutoff was set to 70%.</w:t>
      </w:r>
    </w:p>
    <w:tbl>
      <w:tblPr>
        <w:tblW w:w="8683" w:type="dxa"/>
        <w:tblLayout w:type="fixed"/>
        <w:tblLook w:val="04A0" w:firstRow="1" w:lastRow="0" w:firstColumn="1" w:lastColumn="0" w:noHBand="0" w:noVBand="1"/>
      </w:tblPr>
      <w:tblGrid>
        <w:gridCol w:w="1530"/>
        <w:gridCol w:w="1286"/>
        <w:gridCol w:w="1209"/>
        <w:gridCol w:w="1285"/>
        <w:gridCol w:w="1800"/>
        <w:gridCol w:w="1573"/>
        <w:tblGridChange w:id="168">
          <w:tblGrid>
            <w:gridCol w:w="1530"/>
            <w:gridCol w:w="1286"/>
            <w:gridCol w:w="1209"/>
            <w:gridCol w:w="1285"/>
            <w:gridCol w:w="1800"/>
            <w:gridCol w:w="1573"/>
          </w:tblGrid>
        </w:tblGridChange>
      </w:tblGrid>
      <w:tr w:rsidR="008D31F1" w:rsidRPr="008D31F1" w14:paraId="2D93CB8F" w14:textId="77777777" w:rsidTr="008D31F1">
        <w:trPr>
          <w:trHeight w:val="320"/>
          <w:ins w:id="169" w:author="Ryan Eckert" w:date="2020-03-27T02:30:00Z"/>
        </w:trPr>
        <w:tc>
          <w:tcPr>
            <w:tcW w:w="1530" w:type="dxa"/>
            <w:tcBorders>
              <w:top w:val="single" w:sz="4" w:space="0" w:color="auto"/>
              <w:left w:val="nil"/>
              <w:bottom w:val="single" w:sz="4" w:space="0" w:color="auto"/>
              <w:right w:val="nil"/>
            </w:tcBorders>
            <w:shd w:val="clear" w:color="auto" w:fill="auto"/>
            <w:noWrap/>
            <w:vAlign w:val="bottom"/>
            <w:hideMark/>
          </w:tcPr>
          <w:p w14:paraId="1DC09A87" w14:textId="77777777" w:rsidR="008D31F1" w:rsidRPr="008D31F1" w:rsidRDefault="008D31F1" w:rsidP="008D31F1">
            <w:pPr>
              <w:rPr>
                <w:ins w:id="170" w:author="Ryan Eckert" w:date="2020-03-27T02:30:00Z"/>
                <w:rFonts w:eastAsia="Times New Roman"/>
                <w:b/>
                <w:bCs/>
                <w:color w:val="000000"/>
              </w:rPr>
            </w:pPr>
            <w:ins w:id="171" w:author="Ryan Eckert" w:date="2020-03-27T02:30:00Z">
              <w:r w:rsidRPr="008D31F1">
                <w:rPr>
                  <w:rFonts w:eastAsia="Times New Roman"/>
                  <w:b/>
                  <w:bCs/>
                  <w:color w:val="000000"/>
                </w:rPr>
                <w:t>Dataset</w:t>
              </w:r>
            </w:ins>
          </w:p>
        </w:tc>
        <w:tc>
          <w:tcPr>
            <w:tcW w:w="1286" w:type="dxa"/>
            <w:tcBorders>
              <w:top w:val="single" w:sz="4" w:space="0" w:color="auto"/>
              <w:left w:val="nil"/>
              <w:bottom w:val="single" w:sz="4" w:space="0" w:color="auto"/>
              <w:right w:val="nil"/>
            </w:tcBorders>
            <w:shd w:val="clear" w:color="auto" w:fill="auto"/>
            <w:noWrap/>
            <w:vAlign w:val="bottom"/>
            <w:hideMark/>
          </w:tcPr>
          <w:p w14:paraId="00F4F32E" w14:textId="77777777" w:rsidR="008D31F1" w:rsidRPr="008D31F1" w:rsidRDefault="008D31F1" w:rsidP="008D31F1">
            <w:pPr>
              <w:rPr>
                <w:ins w:id="172" w:author="Ryan Eckert" w:date="2020-03-27T02:30:00Z"/>
                <w:rFonts w:eastAsia="Times New Roman"/>
                <w:b/>
                <w:bCs/>
                <w:color w:val="000000"/>
              </w:rPr>
            </w:pPr>
            <w:ins w:id="173" w:author="Ryan Eckert" w:date="2020-03-27T02:30:00Z">
              <w:r w:rsidRPr="008D31F1">
                <w:rPr>
                  <w:rFonts w:eastAsia="Times New Roman"/>
                  <w:b/>
                  <w:bCs/>
                  <w:color w:val="000000"/>
                </w:rPr>
                <w:t>Level</w:t>
              </w:r>
            </w:ins>
          </w:p>
        </w:tc>
        <w:tc>
          <w:tcPr>
            <w:tcW w:w="1209" w:type="dxa"/>
            <w:tcBorders>
              <w:top w:val="single" w:sz="4" w:space="0" w:color="auto"/>
              <w:left w:val="nil"/>
              <w:bottom w:val="single" w:sz="4" w:space="0" w:color="auto"/>
              <w:right w:val="nil"/>
            </w:tcBorders>
            <w:shd w:val="clear" w:color="auto" w:fill="auto"/>
            <w:noWrap/>
            <w:vAlign w:val="bottom"/>
            <w:hideMark/>
          </w:tcPr>
          <w:p w14:paraId="5021DFC9" w14:textId="77777777" w:rsidR="008D31F1" w:rsidRPr="008D31F1" w:rsidRDefault="008D31F1" w:rsidP="008D31F1">
            <w:pPr>
              <w:rPr>
                <w:ins w:id="174" w:author="Ryan Eckert" w:date="2020-03-27T02:30:00Z"/>
                <w:rFonts w:eastAsia="Times New Roman"/>
                <w:b/>
                <w:bCs/>
                <w:color w:val="000000"/>
              </w:rPr>
            </w:pPr>
            <w:ins w:id="175" w:author="Ryan Eckert" w:date="2020-03-27T02:30:00Z">
              <w:r w:rsidRPr="008D31F1">
                <w:rPr>
                  <w:rFonts w:eastAsia="Times New Roman"/>
                  <w:b/>
                  <w:bCs/>
                  <w:color w:val="000000"/>
                </w:rPr>
                <w:t>Bank</w:t>
              </w:r>
            </w:ins>
          </w:p>
        </w:tc>
        <w:tc>
          <w:tcPr>
            <w:tcW w:w="1285" w:type="dxa"/>
            <w:tcBorders>
              <w:top w:val="single" w:sz="4" w:space="0" w:color="auto"/>
              <w:left w:val="nil"/>
              <w:bottom w:val="single" w:sz="4" w:space="0" w:color="auto"/>
              <w:right w:val="nil"/>
            </w:tcBorders>
            <w:shd w:val="clear" w:color="auto" w:fill="auto"/>
            <w:noWrap/>
            <w:vAlign w:val="bottom"/>
            <w:hideMark/>
          </w:tcPr>
          <w:p w14:paraId="3E930514" w14:textId="77777777" w:rsidR="008D31F1" w:rsidRPr="008D31F1" w:rsidRDefault="008D31F1" w:rsidP="008D31F1">
            <w:pPr>
              <w:rPr>
                <w:ins w:id="176" w:author="Ryan Eckert" w:date="2020-03-27T02:30:00Z"/>
                <w:rFonts w:eastAsia="Times New Roman"/>
                <w:b/>
                <w:bCs/>
                <w:color w:val="000000"/>
              </w:rPr>
            </w:pPr>
            <w:ins w:id="177" w:author="Ryan Eckert" w:date="2020-03-27T02:30:00Z">
              <w:r w:rsidRPr="008D31F1">
                <w:rPr>
                  <w:rFonts w:eastAsia="Times New Roman"/>
                  <w:b/>
                  <w:bCs/>
                  <w:color w:val="000000"/>
                </w:rPr>
                <w:t>Average Similarity</w:t>
              </w:r>
            </w:ins>
          </w:p>
        </w:tc>
        <w:tc>
          <w:tcPr>
            <w:tcW w:w="1800" w:type="dxa"/>
            <w:tcBorders>
              <w:top w:val="single" w:sz="4" w:space="0" w:color="auto"/>
              <w:left w:val="nil"/>
              <w:bottom w:val="single" w:sz="4" w:space="0" w:color="auto"/>
              <w:right w:val="nil"/>
            </w:tcBorders>
            <w:shd w:val="clear" w:color="auto" w:fill="auto"/>
            <w:vAlign w:val="bottom"/>
            <w:hideMark/>
          </w:tcPr>
          <w:p w14:paraId="29369427" w14:textId="77777777" w:rsidR="008D31F1" w:rsidRPr="008D31F1" w:rsidRDefault="008D31F1" w:rsidP="008D31F1">
            <w:pPr>
              <w:rPr>
                <w:ins w:id="178" w:author="Ryan Eckert" w:date="2020-03-27T02:30:00Z"/>
                <w:rFonts w:eastAsia="Times New Roman"/>
                <w:b/>
                <w:bCs/>
                <w:color w:val="000000"/>
              </w:rPr>
            </w:pPr>
            <w:ins w:id="179" w:author="Ryan Eckert" w:date="2020-03-27T02:30:00Z">
              <w:r w:rsidRPr="008D31F1">
                <w:rPr>
                  <w:rFonts w:eastAsia="Times New Roman"/>
                  <w:b/>
                  <w:bCs/>
                  <w:color w:val="000000"/>
                </w:rPr>
                <w:t>Taxon/Benthic type</w:t>
              </w:r>
            </w:ins>
          </w:p>
        </w:tc>
        <w:tc>
          <w:tcPr>
            <w:tcW w:w="1573" w:type="dxa"/>
            <w:tcBorders>
              <w:top w:val="single" w:sz="4" w:space="0" w:color="auto"/>
              <w:left w:val="nil"/>
              <w:bottom w:val="single" w:sz="4" w:space="0" w:color="auto"/>
              <w:right w:val="nil"/>
            </w:tcBorders>
            <w:shd w:val="clear" w:color="auto" w:fill="auto"/>
            <w:noWrap/>
            <w:vAlign w:val="bottom"/>
            <w:hideMark/>
          </w:tcPr>
          <w:p w14:paraId="2DDE6560" w14:textId="77777777" w:rsidR="008D31F1" w:rsidRPr="008D31F1" w:rsidRDefault="008D31F1" w:rsidP="008D31F1">
            <w:pPr>
              <w:rPr>
                <w:ins w:id="180" w:author="Ryan Eckert" w:date="2020-03-27T02:30:00Z"/>
                <w:rFonts w:eastAsia="Times New Roman"/>
                <w:b/>
                <w:bCs/>
                <w:color w:val="000000"/>
              </w:rPr>
            </w:pPr>
            <w:ins w:id="181" w:author="Ryan Eckert" w:date="2020-03-27T02:30:00Z">
              <w:r w:rsidRPr="008D31F1">
                <w:rPr>
                  <w:rFonts w:eastAsia="Times New Roman"/>
                  <w:b/>
                  <w:bCs/>
                  <w:color w:val="000000"/>
                </w:rPr>
                <w:t>Contribution</w:t>
              </w:r>
            </w:ins>
          </w:p>
        </w:tc>
      </w:tr>
      <w:tr w:rsidR="008D31F1" w:rsidRPr="008D31F1" w14:paraId="1648B650" w14:textId="77777777" w:rsidTr="008D31F1">
        <w:trPr>
          <w:trHeight w:val="320"/>
          <w:ins w:id="182" w:author="Ryan Eckert" w:date="2020-03-27T02:30:00Z"/>
        </w:trPr>
        <w:tc>
          <w:tcPr>
            <w:tcW w:w="1530" w:type="dxa"/>
            <w:tcBorders>
              <w:top w:val="nil"/>
              <w:left w:val="nil"/>
              <w:bottom w:val="nil"/>
              <w:right w:val="nil"/>
            </w:tcBorders>
            <w:shd w:val="clear" w:color="auto" w:fill="auto"/>
            <w:noWrap/>
            <w:vAlign w:val="center"/>
            <w:hideMark/>
          </w:tcPr>
          <w:p w14:paraId="0B0CDAB8" w14:textId="77777777" w:rsidR="008D31F1" w:rsidRPr="008D31F1" w:rsidRDefault="008D31F1" w:rsidP="008D31F1">
            <w:pPr>
              <w:rPr>
                <w:ins w:id="183" w:author="Ryan Eckert" w:date="2020-03-27T02:30:00Z"/>
                <w:rFonts w:eastAsia="Times New Roman"/>
                <w:color w:val="000000"/>
              </w:rPr>
            </w:pPr>
            <w:ins w:id="184" w:author="Ryan Eckert" w:date="2020-03-27T02:30:00Z">
              <w:r w:rsidRPr="008D31F1">
                <w:rPr>
                  <w:rFonts w:eastAsia="Times New Roman"/>
                  <w:color w:val="000000"/>
                </w:rPr>
                <w:t>Percent cover</w:t>
              </w:r>
            </w:ins>
          </w:p>
        </w:tc>
        <w:tc>
          <w:tcPr>
            <w:tcW w:w="1286" w:type="dxa"/>
            <w:tcBorders>
              <w:top w:val="nil"/>
              <w:left w:val="nil"/>
              <w:bottom w:val="nil"/>
              <w:right w:val="nil"/>
            </w:tcBorders>
            <w:shd w:val="clear" w:color="auto" w:fill="auto"/>
            <w:noWrap/>
            <w:vAlign w:val="center"/>
            <w:hideMark/>
          </w:tcPr>
          <w:p w14:paraId="072F8CA1" w14:textId="77777777" w:rsidR="008D31F1" w:rsidRPr="008D31F1" w:rsidRDefault="008D31F1" w:rsidP="008D31F1">
            <w:pPr>
              <w:rPr>
                <w:ins w:id="185" w:author="Ryan Eckert" w:date="2020-03-27T02:30:00Z"/>
                <w:rFonts w:eastAsia="Times New Roman"/>
                <w:color w:val="000000"/>
              </w:rPr>
            </w:pPr>
            <w:ins w:id="186" w:author="Ryan Eckert" w:date="2020-03-27T02:30:00Z">
              <w:r w:rsidRPr="008D31F1">
                <w:rPr>
                  <w:rFonts w:eastAsia="Times New Roman"/>
                  <w:color w:val="000000"/>
                </w:rPr>
                <w:t>Major taxa</w:t>
              </w:r>
            </w:ins>
          </w:p>
        </w:tc>
        <w:tc>
          <w:tcPr>
            <w:tcW w:w="1209" w:type="dxa"/>
            <w:tcBorders>
              <w:top w:val="nil"/>
              <w:left w:val="nil"/>
              <w:bottom w:val="nil"/>
              <w:right w:val="nil"/>
            </w:tcBorders>
            <w:shd w:val="clear" w:color="auto" w:fill="auto"/>
            <w:noWrap/>
            <w:vAlign w:val="center"/>
            <w:hideMark/>
          </w:tcPr>
          <w:p w14:paraId="4632B06A" w14:textId="77777777" w:rsidR="008D31F1" w:rsidRPr="008D31F1" w:rsidRDefault="008D31F1" w:rsidP="008D31F1">
            <w:pPr>
              <w:rPr>
                <w:ins w:id="187" w:author="Ryan Eckert" w:date="2020-03-27T02:30:00Z"/>
                <w:rFonts w:eastAsia="Times New Roman"/>
                <w:color w:val="000000"/>
              </w:rPr>
            </w:pPr>
            <w:ins w:id="188" w:author="Ryan Eckert" w:date="2020-03-27T02:30:00Z">
              <w:r w:rsidRPr="008D31F1">
                <w:rPr>
                  <w:rFonts w:eastAsia="Times New Roman"/>
                  <w:color w:val="000000"/>
                </w:rPr>
                <w:t>Bright</w:t>
              </w:r>
            </w:ins>
          </w:p>
        </w:tc>
        <w:tc>
          <w:tcPr>
            <w:tcW w:w="1285" w:type="dxa"/>
            <w:tcBorders>
              <w:top w:val="nil"/>
              <w:left w:val="nil"/>
              <w:bottom w:val="nil"/>
              <w:right w:val="nil"/>
            </w:tcBorders>
            <w:shd w:val="clear" w:color="auto" w:fill="auto"/>
            <w:noWrap/>
            <w:vAlign w:val="center"/>
            <w:hideMark/>
          </w:tcPr>
          <w:p w14:paraId="21A6A7A1" w14:textId="77777777" w:rsidR="008D31F1" w:rsidRPr="008D31F1" w:rsidRDefault="008D31F1" w:rsidP="008D31F1">
            <w:pPr>
              <w:rPr>
                <w:ins w:id="189" w:author="Ryan Eckert" w:date="2020-03-27T02:30:00Z"/>
                <w:rFonts w:eastAsia="Times New Roman"/>
                <w:color w:val="000000"/>
              </w:rPr>
            </w:pPr>
            <w:ins w:id="190" w:author="Ryan Eckert" w:date="2020-03-27T02:30:00Z">
              <w:r w:rsidRPr="008D31F1">
                <w:rPr>
                  <w:rFonts w:eastAsia="Times New Roman"/>
                  <w:color w:val="000000"/>
                </w:rPr>
                <w:t>78.07%</w:t>
              </w:r>
            </w:ins>
          </w:p>
        </w:tc>
        <w:tc>
          <w:tcPr>
            <w:tcW w:w="1800" w:type="dxa"/>
            <w:tcBorders>
              <w:top w:val="nil"/>
              <w:left w:val="nil"/>
              <w:bottom w:val="nil"/>
              <w:right w:val="nil"/>
            </w:tcBorders>
            <w:shd w:val="clear" w:color="auto" w:fill="auto"/>
            <w:noWrap/>
            <w:vAlign w:val="center"/>
            <w:hideMark/>
          </w:tcPr>
          <w:p w14:paraId="11798C28" w14:textId="77777777" w:rsidR="008D31F1" w:rsidRPr="008D31F1" w:rsidRDefault="008D31F1" w:rsidP="008D31F1">
            <w:pPr>
              <w:rPr>
                <w:ins w:id="191" w:author="Ryan Eckert" w:date="2020-03-27T02:30:00Z"/>
                <w:rFonts w:eastAsia="Times New Roman"/>
                <w:color w:val="000000"/>
              </w:rPr>
            </w:pPr>
            <w:ins w:id="192" w:author="Ryan Eckert" w:date="2020-03-27T02:30:00Z">
              <w:r w:rsidRPr="008D31F1">
                <w:rPr>
                  <w:rFonts w:eastAsia="Times New Roman"/>
                  <w:color w:val="000000"/>
                </w:rPr>
                <w:t>Algae</w:t>
              </w:r>
            </w:ins>
          </w:p>
        </w:tc>
        <w:tc>
          <w:tcPr>
            <w:tcW w:w="1573" w:type="dxa"/>
            <w:tcBorders>
              <w:top w:val="nil"/>
              <w:left w:val="nil"/>
              <w:bottom w:val="nil"/>
              <w:right w:val="nil"/>
            </w:tcBorders>
            <w:shd w:val="clear" w:color="auto" w:fill="auto"/>
            <w:noWrap/>
            <w:vAlign w:val="center"/>
            <w:hideMark/>
          </w:tcPr>
          <w:p w14:paraId="7F0284A3" w14:textId="77777777" w:rsidR="008D31F1" w:rsidRPr="008D31F1" w:rsidRDefault="008D31F1" w:rsidP="008D31F1">
            <w:pPr>
              <w:rPr>
                <w:ins w:id="193" w:author="Ryan Eckert" w:date="2020-03-27T02:30:00Z"/>
                <w:rFonts w:eastAsia="Times New Roman"/>
                <w:color w:val="000000"/>
              </w:rPr>
            </w:pPr>
            <w:ins w:id="194" w:author="Ryan Eckert" w:date="2020-03-27T02:30:00Z">
              <w:r w:rsidRPr="008D31F1">
                <w:rPr>
                  <w:rFonts w:eastAsia="Times New Roman"/>
                  <w:color w:val="000000"/>
                </w:rPr>
                <w:t>64.37%</w:t>
              </w:r>
            </w:ins>
          </w:p>
        </w:tc>
      </w:tr>
      <w:tr w:rsidR="008D31F1" w:rsidRPr="008D31F1" w14:paraId="69E1EAA0" w14:textId="77777777" w:rsidTr="008D31F1">
        <w:trPr>
          <w:trHeight w:val="320"/>
          <w:ins w:id="195" w:author="Ryan Eckert" w:date="2020-03-27T02:30:00Z"/>
        </w:trPr>
        <w:tc>
          <w:tcPr>
            <w:tcW w:w="1530" w:type="dxa"/>
            <w:tcBorders>
              <w:top w:val="nil"/>
              <w:left w:val="nil"/>
              <w:bottom w:val="nil"/>
              <w:right w:val="nil"/>
            </w:tcBorders>
            <w:shd w:val="clear" w:color="auto" w:fill="auto"/>
            <w:noWrap/>
            <w:vAlign w:val="bottom"/>
            <w:hideMark/>
          </w:tcPr>
          <w:p w14:paraId="16C9D230" w14:textId="77777777" w:rsidR="008D31F1" w:rsidRPr="008D31F1" w:rsidRDefault="008D31F1" w:rsidP="008D31F1">
            <w:pPr>
              <w:rPr>
                <w:ins w:id="196"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5791482A" w14:textId="77777777" w:rsidR="008D31F1" w:rsidRPr="008D31F1" w:rsidRDefault="008D31F1" w:rsidP="008D31F1">
            <w:pPr>
              <w:rPr>
                <w:ins w:id="197"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7B8A4D18" w14:textId="77777777" w:rsidR="008D31F1" w:rsidRPr="008D31F1" w:rsidRDefault="008D31F1" w:rsidP="008D31F1">
            <w:pPr>
              <w:rPr>
                <w:ins w:id="198"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03BC89C2" w14:textId="77777777" w:rsidR="008D31F1" w:rsidRPr="008D31F1" w:rsidRDefault="008D31F1" w:rsidP="008D31F1">
            <w:pPr>
              <w:rPr>
                <w:ins w:id="199"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72FD8AA6" w14:textId="77777777" w:rsidR="008D31F1" w:rsidRPr="008D31F1" w:rsidRDefault="008D31F1" w:rsidP="008D31F1">
            <w:pPr>
              <w:rPr>
                <w:ins w:id="200" w:author="Ryan Eckert" w:date="2020-03-27T02:30:00Z"/>
                <w:rFonts w:eastAsia="Times New Roman"/>
                <w:color w:val="000000"/>
              </w:rPr>
            </w:pPr>
            <w:ins w:id="201" w:author="Ryan Eckert" w:date="2020-03-27T02:30:00Z">
              <w:r w:rsidRPr="008D31F1">
                <w:rPr>
                  <w:rFonts w:eastAsia="Times New Roman"/>
                  <w:color w:val="000000"/>
                </w:rPr>
                <w:t>Soft bottom</w:t>
              </w:r>
            </w:ins>
          </w:p>
        </w:tc>
        <w:tc>
          <w:tcPr>
            <w:tcW w:w="1573" w:type="dxa"/>
            <w:tcBorders>
              <w:top w:val="nil"/>
              <w:left w:val="nil"/>
              <w:bottom w:val="nil"/>
              <w:right w:val="nil"/>
            </w:tcBorders>
            <w:shd w:val="clear" w:color="auto" w:fill="auto"/>
            <w:noWrap/>
            <w:vAlign w:val="center"/>
            <w:hideMark/>
          </w:tcPr>
          <w:p w14:paraId="03BD04D5" w14:textId="77777777" w:rsidR="008D31F1" w:rsidRPr="008D31F1" w:rsidRDefault="008D31F1" w:rsidP="008D31F1">
            <w:pPr>
              <w:rPr>
                <w:ins w:id="202" w:author="Ryan Eckert" w:date="2020-03-27T02:30:00Z"/>
                <w:rFonts w:eastAsia="Times New Roman"/>
                <w:color w:val="000000"/>
              </w:rPr>
            </w:pPr>
            <w:ins w:id="203" w:author="Ryan Eckert" w:date="2020-03-27T02:30:00Z">
              <w:r w:rsidRPr="008D31F1">
                <w:rPr>
                  <w:rFonts w:eastAsia="Times New Roman"/>
                  <w:color w:val="000000"/>
                </w:rPr>
                <w:t>14.91%</w:t>
              </w:r>
            </w:ins>
          </w:p>
        </w:tc>
      </w:tr>
      <w:tr w:rsidR="008D31F1" w:rsidRPr="008D31F1" w14:paraId="32CF14D2" w14:textId="77777777" w:rsidTr="008D31F1">
        <w:trPr>
          <w:trHeight w:val="320"/>
          <w:ins w:id="204" w:author="Ryan Eckert" w:date="2020-03-27T02:30:00Z"/>
        </w:trPr>
        <w:tc>
          <w:tcPr>
            <w:tcW w:w="1530" w:type="dxa"/>
            <w:tcBorders>
              <w:top w:val="nil"/>
              <w:left w:val="nil"/>
              <w:bottom w:val="nil"/>
              <w:right w:val="nil"/>
            </w:tcBorders>
            <w:shd w:val="clear" w:color="auto" w:fill="auto"/>
            <w:noWrap/>
            <w:vAlign w:val="bottom"/>
            <w:hideMark/>
          </w:tcPr>
          <w:p w14:paraId="13A0114D" w14:textId="77777777" w:rsidR="008D31F1" w:rsidRPr="008D31F1" w:rsidRDefault="008D31F1" w:rsidP="008D31F1">
            <w:pPr>
              <w:rPr>
                <w:ins w:id="205"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7EC46234" w14:textId="77777777" w:rsidR="008D31F1" w:rsidRPr="008D31F1" w:rsidRDefault="008D31F1" w:rsidP="008D31F1">
            <w:pPr>
              <w:rPr>
                <w:ins w:id="206"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4EF85DAD" w14:textId="77777777" w:rsidR="008D31F1" w:rsidRPr="008D31F1" w:rsidRDefault="008D31F1" w:rsidP="008D31F1">
            <w:pPr>
              <w:rPr>
                <w:ins w:id="207" w:author="Ryan Eckert" w:date="2020-03-27T02:30:00Z"/>
                <w:rFonts w:eastAsia="Times New Roman"/>
                <w:color w:val="000000"/>
              </w:rPr>
            </w:pPr>
            <w:ins w:id="208" w:author="Ryan Eckert" w:date="2020-03-27T02:30:00Z">
              <w:r w:rsidRPr="008D31F1">
                <w:rPr>
                  <w:rFonts w:eastAsia="Times New Roman"/>
                  <w:color w:val="000000"/>
                </w:rPr>
                <w:t>Geyer</w:t>
              </w:r>
            </w:ins>
          </w:p>
        </w:tc>
        <w:tc>
          <w:tcPr>
            <w:tcW w:w="1285" w:type="dxa"/>
            <w:tcBorders>
              <w:top w:val="nil"/>
              <w:left w:val="nil"/>
              <w:bottom w:val="nil"/>
              <w:right w:val="nil"/>
            </w:tcBorders>
            <w:shd w:val="clear" w:color="auto" w:fill="auto"/>
            <w:noWrap/>
            <w:vAlign w:val="center"/>
            <w:hideMark/>
          </w:tcPr>
          <w:p w14:paraId="292E8832" w14:textId="77777777" w:rsidR="008D31F1" w:rsidRPr="008D31F1" w:rsidRDefault="008D31F1" w:rsidP="008D31F1">
            <w:pPr>
              <w:rPr>
                <w:ins w:id="209" w:author="Ryan Eckert" w:date="2020-03-27T02:30:00Z"/>
                <w:rFonts w:eastAsia="Times New Roman"/>
                <w:color w:val="000000"/>
              </w:rPr>
            </w:pPr>
            <w:ins w:id="210" w:author="Ryan Eckert" w:date="2020-03-27T02:30:00Z">
              <w:r w:rsidRPr="008D31F1">
                <w:rPr>
                  <w:rFonts w:eastAsia="Times New Roman"/>
                  <w:color w:val="000000"/>
                </w:rPr>
                <w:t>78.25%</w:t>
              </w:r>
            </w:ins>
          </w:p>
        </w:tc>
        <w:tc>
          <w:tcPr>
            <w:tcW w:w="1800" w:type="dxa"/>
            <w:tcBorders>
              <w:top w:val="nil"/>
              <w:left w:val="nil"/>
              <w:bottom w:val="nil"/>
              <w:right w:val="nil"/>
            </w:tcBorders>
            <w:shd w:val="clear" w:color="auto" w:fill="auto"/>
            <w:noWrap/>
            <w:vAlign w:val="center"/>
            <w:hideMark/>
          </w:tcPr>
          <w:p w14:paraId="792BB18A" w14:textId="77777777" w:rsidR="008D31F1" w:rsidRPr="008D31F1" w:rsidRDefault="008D31F1" w:rsidP="008D31F1">
            <w:pPr>
              <w:rPr>
                <w:ins w:id="211" w:author="Ryan Eckert" w:date="2020-03-27T02:30:00Z"/>
                <w:rFonts w:eastAsia="Times New Roman"/>
                <w:color w:val="000000"/>
              </w:rPr>
            </w:pPr>
            <w:ins w:id="212" w:author="Ryan Eckert" w:date="2020-03-27T02:30:00Z">
              <w:r w:rsidRPr="008D31F1">
                <w:rPr>
                  <w:rFonts w:eastAsia="Times New Roman"/>
                  <w:color w:val="000000"/>
                </w:rPr>
                <w:t>Algae</w:t>
              </w:r>
            </w:ins>
          </w:p>
        </w:tc>
        <w:tc>
          <w:tcPr>
            <w:tcW w:w="1573" w:type="dxa"/>
            <w:tcBorders>
              <w:top w:val="nil"/>
              <w:left w:val="nil"/>
              <w:bottom w:val="nil"/>
              <w:right w:val="nil"/>
            </w:tcBorders>
            <w:shd w:val="clear" w:color="auto" w:fill="auto"/>
            <w:noWrap/>
            <w:vAlign w:val="center"/>
            <w:hideMark/>
          </w:tcPr>
          <w:p w14:paraId="1C46F0FF" w14:textId="77777777" w:rsidR="008D31F1" w:rsidRPr="008D31F1" w:rsidRDefault="008D31F1" w:rsidP="008D31F1">
            <w:pPr>
              <w:rPr>
                <w:ins w:id="213" w:author="Ryan Eckert" w:date="2020-03-27T02:30:00Z"/>
                <w:rFonts w:eastAsia="Times New Roman"/>
                <w:color w:val="000000"/>
              </w:rPr>
            </w:pPr>
            <w:ins w:id="214" w:author="Ryan Eckert" w:date="2020-03-27T02:30:00Z">
              <w:r w:rsidRPr="008D31F1">
                <w:rPr>
                  <w:rFonts w:eastAsia="Times New Roman"/>
                  <w:color w:val="000000"/>
                </w:rPr>
                <w:t>55.71%</w:t>
              </w:r>
            </w:ins>
          </w:p>
        </w:tc>
      </w:tr>
      <w:tr w:rsidR="008D31F1" w:rsidRPr="008D31F1" w14:paraId="77286857" w14:textId="77777777" w:rsidTr="008D31F1">
        <w:trPr>
          <w:trHeight w:val="320"/>
          <w:ins w:id="215" w:author="Ryan Eckert" w:date="2020-03-27T02:30:00Z"/>
        </w:trPr>
        <w:tc>
          <w:tcPr>
            <w:tcW w:w="1530" w:type="dxa"/>
            <w:tcBorders>
              <w:top w:val="nil"/>
              <w:left w:val="nil"/>
              <w:bottom w:val="nil"/>
              <w:right w:val="nil"/>
            </w:tcBorders>
            <w:shd w:val="clear" w:color="auto" w:fill="auto"/>
            <w:noWrap/>
            <w:vAlign w:val="bottom"/>
            <w:hideMark/>
          </w:tcPr>
          <w:p w14:paraId="32562C5C" w14:textId="77777777" w:rsidR="008D31F1" w:rsidRPr="008D31F1" w:rsidRDefault="008D31F1" w:rsidP="008D31F1">
            <w:pPr>
              <w:rPr>
                <w:ins w:id="216"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2EF08231" w14:textId="77777777" w:rsidR="008D31F1" w:rsidRPr="008D31F1" w:rsidRDefault="008D31F1" w:rsidP="008D31F1">
            <w:pPr>
              <w:rPr>
                <w:ins w:id="217"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5BBF5130" w14:textId="77777777" w:rsidR="008D31F1" w:rsidRPr="008D31F1" w:rsidRDefault="008D31F1" w:rsidP="008D31F1">
            <w:pPr>
              <w:rPr>
                <w:ins w:id="218"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559A91E7" w14:textId="77777777" w:rsidR="008D31F1" w:rsidRPr="008D31F1" w:rsidRDefault="008D31F1" w:rsidP="008D31F1">
            <w:pPr>
              <w:rPr>
                <w:ins w:id="219"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25DC213D" w14:textId="77777777" w:rsidR="008D31F1" w:rsidRPr="008D31F1" w:rsidRDefault="008D31F1" w:rsidP="008D31F1">
            <w:pPr>
              <w:rPr>
                <w:ins w:id="220" w:author="Ryan Eckert" w:date="2020-03-27T02:30:00Z"/>
                <w:rFonts w:eastAsia="Times New Roman"/>
                <w:color w:val="000000"/>
              </w:rPr>
            </w:pPr>
            <w:ins w:id="221" w:author="Ryan Eckert" w:date="2020-03-27T02:30:00Z">
              <w:r w:rsidRPr="008D31F1">
                <w:rPr>
                  <w:rFonts w:eastAsia="Times New Roman"/>
                  <w:color w:val="000000"/>
                </w:rPr>
                <w:t>Soft bottom</w:t>
              </w:r>
            </w:ins>
          </w:p>
        </w:tc>
        <w:tc>
          <w:tcPr>
            <w:tcW w:w="1573" w:type="dxa"/>
            <w:tcBorders>
              <w:top w:val="nil"/>
              <w:left w:val="nil"/>
              <w:bottom w:val="nil"/>
              <w:right w:val="nil"/>
            </w:tcBorders>
            <w:shd w:val="clear" w:color="auto" w:fill="auto"/>
            <w:noWrap/>
            <w:vAlign w:val="center"/>
            <w:hideMark/>
          </w:tcPr>
          <w:p w14:paraId="08F3DE3B" w14:textId="77777777" w:rsidR="008D31F1" w:rsidRPr="008D31F1" w:rsidRDefault="008D31F1" w:rsidP="008D31F1">
            <w:pPr>
              <w:rPr>
                <w:ins w:id="222" w:author="Ryan Eckert" w:date="2020-03-27T02:30:00Z"/>
                <w:rFonts w:eastAsia="Times New Roman"/>
                <w:color w:val="000000"/>
              </w:rPr>
            </w:pPr>
            <w:ins w:id="223" w:author="Ryan Eckert" w:date="2020-03-27T02:30:00Z">
              <w:r w:rsidRPr="008D31F1">
                <w:rPr>
                  <w:rFonts w:eastAsia="Times New Roman"/>
                  <w:color w:val="000000"/>
                </w:rPr>
                <w:t>23.33%</w:t>
              </w:r>
            </w:ins>
          </w:p>
        </w:tc>
      </w:tr>
      <w:tr w:rsidR="008D31F1" w:rsidRPr="008D31F1" w14:paraId="0BBE13F8" w14:textId="77777777" w:rsidTr="008D31F1">
        <w:trPr>
          <w:trHeight w:val="320"/>
          <w:ins w:id="224" w:author="Ryan Eckert" w:date="2020-03-27T02:30:00Z"/>
        </w:trPr>
        <w:tc>
          <w:tcPr>
            <w:tcW w:w="1530" w:type="dxa"/>
            <w:tcBorders>
              <w:top w:val="nil"/>
              <w:left w:val="nil"/>
              <w:bottom w:val="nil"/>
              <w:right w:val="nil"/>
            </w:tcBorders>
            <w:shd w:val="clear" w:color="auto" w:fill="auto"/>
            <w:noWrap/>
            <w:vAlign w:val="bottom"/>
            <w:hideMark/>
          </w:tcPr>
          <w:p w14:paraId="5914C9DC" w14:textId="77777777" w:rsidR="008D31F1" w:rsidRPr="008D31F1" w:rsidRDefault="008D31F1" w:rsidP="008D31F1">
            <w:pPr>
              <w:rPr>
                <w:ins w:id="225"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0D90D4BE" w14:textId="77777777" w:rsidR="008D31F1" w:rsidRPr="008D31F1" w:rsidRDefault="008D31F1" w:rsidP="008D31F1">
            <w:pPr>
              <w:rPr>
                <w:ins w:id="226"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083E2C02" w14:textId="77777777" w:rsidR="008D31F1" w:rsidRPr="008D31F1" w:rsidRDefault="008D31F1" w:rsidP="008D31F1">
            <w:pPr>
              <w:rPr>
                <w:ins w:id="227" w:author="Ryan Eckert" w:date="2020-03-27T02:30:00Z"/>
                <w:rFonts w:eastAsia="Times New Roman"/>
                <w:color w:val="000000"/>
              </w:rPr>
            </w:pPr>
            <w:ins w:id="228" w:author="Ryan Eckert" w:date="2020-03-27T02:30:00Z">
              <w:r w:rsidRPr="008D31F1">
                <w:rPr>
                  <w:rFonts w:eastAsia="Times New Roman"/>
                  <w:color w:val="000000"/>
                </w:rPr>
                <w:t>McGrail</w:t>
              </w:r>
            </w:ins>
          </w:p>
        </w:tc>
        <w:tc>
          <w:tcPr>
            <w:tcW w:w="1285" w:type="dxa"/>
            <w:tcBorders>
              <w:top w:val="nil"/>
              <w:left w:val="nil"/>
              <w:bottom w:val="nil"/>
              <w:right w:val="nil"/>
            </w:tcBorders>
            <w:shd w:val="clear" w:color="auto" w:fill="auto"/>
            <w:noWrap/>
            <w:vAlign w:val="center"/>
            <w:hideMark/>
          </w:tcPr>
          <w:p w14:paraId="542AF7EE" w14:textId="77777777" w:rsidR="008D31F1" w:rsidRPr="008D31F1" w:rsidRDefault="008D31F1" w:rsidP="008D31F1">
            <w:pPr>
              <w:rPr>
                <w:ins w:id="229" w:author="Ryan Eckert" w:date="2020-03-27T02:30:00Z"/>
                <w:rFonts w:eastAsia="Times New Roman"/>
                <w:color w:val="000000"/>
              </w:rPr>
            </w:pPr>
            <w:ins w:id="230" w:author="Ryan Eckert" w:date="2020-03-27T02:30:00Z">
              <w:r w:rsidRPr="008D31F1">
                <w:rPr>
                  <w:rFonts w:eastAsia="Times New Roman"/>
                  <w:color w:val="000000"/>
                </w:rPr>
                <w:t>62.70%</w:t>
              </w:r>
            </w:ins>
          </w:p>
        </w:tc>
        <w:tc>
          <w:tcPr>
            <w:tcW w:w="1800" w:type="dxa"/>
            <w:tcBorders>
              <w:top w:val="nil"/>
              <w:left w:val="nil"/>
              <w:bottom w:val="nil"/>
              <w:right w:val="nil"/>
            </w:tcBorders>
            <w:shd w:val="clear" w:color="auto" w:fill="auto"/>
            <w:noWrap/>
            <w:vAlign w:val="center"/>
            <w:hideMark/>
          </w:tcPr>
          <w:p w14:paraId="0F764FF0" w14:textId="77777777" w:rsidR="008D31F1" w:rsidRPr="008D31F1" w:rsidRDefault="008D31F1" w:rsidP="008D31F1">
            <w:pPr>
              <w:rPr>
                <w:ins w:id="231" w:author="Ryan Eckert" w:date="2020-03-27T02:30:00Z"/>
                <w:rFonts w:eastAsia="Times New Roman"/>
                <w:color w:val="000000"/>
              </w:rPr>
            </w:pPr>
            <w:ins w:id="232" w:author="Ryan Eckert" w:date="2020-03-27T02:30:00Z">
              <w:r w:rsidRPr="008D31F1">
                <w:rPr>
                  <w:rFonts w:eastAsia="Times New Roman"/>
                  <w:color w:val="000000"/>
                </w:rPr>
                <w:t>Algae</w:t>
              </w:r>
            </w:ins>
          </w:p>
        </w:tc>
        <w:tc>
          <w:tcPr>
            <w:tcW w:w="1573" w:type="dxa"/>
            <w:tcBorders>
              <w:top w:val="nil"/>
              <w:left w:val="nil"/>
              <w:bottom w:val="nil"/>
              <w:right w:val="nil"/>
            </w:tcBorders>
            <w:shd w:val="clear" w:color="auto" w:fill="auto"/>
            <w:noWrap/>
            <w:vAlign w:val="center"/>
            <w:hideMark/>
          </w:tcPr>
          <w:p w14:paraId="48E561EF" w14:textId="77777777" w:rsidR="008D31F1" w:rsidRPr="008D31F1" w:rsidRDefault="008D31F1" w:rsidP="008D31F1">
            <w:pPr>
              <w:rPr>
                <w:ins w:id="233" w:author="Ryan Eckert" w:date="2020-03-27T02:30:00Z"/>
                <w:rFonts w:eastAsia="Times New Roman"/>
                <w:color w:val="000000"/>
              </w:rPr>
            </w:pPr>
            <w:ins w:id="234" w:author="Ryan Eckert" w:date="2020-03-27T02:30:00Z">
              <w:r w:rsidRPr="008D31F1">
                <w:rPr>
                  <w:rFonts w:eastAsia="Times New Roman"/>
                  <w:color w:val="000000"/>
                </w:rPr>
                <w:t>42.76%</w:t>
              </w:r>
            </w:ins>
          </w:p>
        </w:tc>
      </w:tr>
      <w:tr w:rsidR="008D31F1" w:rsidRPr="008D31F1" w14:paraId="75146239" w14:textId="77777777" w:rsidTr="008D31F1">
        <w:trPr>
          <w:trHeight w:val="320"/>
          <w:ins w:id="235" w:author="Ryan Eckert" w:date="2020-03-27T02:30:00Z"/>
        </w:trPr>
        <w:tc>
          <w:tcPr>
            <w:tcW w:w="1530" w:type="dxa"/>
            <w:tcBorders>
              <w:top w:val="nil"/>
              <w:left w:val="nil"/>
              <w:bottom w:val="nil"/>
              <w:right w:val="nil"/>
            </w:tcBorders>
            <w:shd w:val="clear" w:color="auto" w:fill="auto"/>
            <w:noWrap/>
            <w:vAlign w:val="bottom"/>
            <w:hideMark/>
          </w:tcPr>
          <w:p w14:paraId="29952D1F" w14:textId="77777777" w:rsidR="008D31F1" w:rsidRPr="008D31F1" w:rsidRDefault="008D31F1" w:rsidP="008D31F1">
            <w:pPr>
              <w:rPr>
                <w:ins w:id="236"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5AF0BB7A" w14:textId="77777777" w:rsidR="008D31F1" w:rsidRPr="008D31F1" w:rsidRDefault="008D31F1" w:rsidP="008D31F1">
            <w:pPr>
              <w:rPr>
                <w:ins w:id="237"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60552085" w14:textId="77777777" w:rsidR="008D31F1" w:rsidRPr="008D31F1" w:rsidRDefault="008D31F1" w:rsidP="008D31F1">
            <w:pPr>
              <w:rPr>
                <w:ins w:id="238"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3CCD690E" w14:textId="77777777" w:rsidR="008D31F1" w:rsidRPr="008D31F1" w:rsidRDefault="008D31F1" w:rsidP="008D31F1">
            <w:pPr>
              <w:rPr>
                <w:ins w:id="239"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2F4416A7" w14:textId="77777777" w:rsidR="008D31F1" w:rsidRPr="008D31F1" w:rsidRDefault="008D31F1" w:rsidP="008D31F1">
            <w:pPr>
              <w:rPr>
                <w:ins w:id="240" w:author="Ryan Eckert" w:date="2020-03-27T02:30:00Z"/>
                <w:rFonts w:eastAsia="Times New Roman"/>
                <w:color w:val="000000"/>
              </w:rPr>
            </w:pPr>
            <w:ins w:id="241" w:author="Ryan Eckert" w:date="2020-03-27T02:30:00Z">
              <w:r w:rsidRPr="008D31F1">
                <w:rPr>
                  <w:rFonts w:eastAsia="Times New Roman"/>
                  <w:color w:val="000000"/>
                </w:rPr>
                <w:t>Soft bottom</w:t>
              </w:r>
            </w:ins>
          </w:p>
        </w:tc>
        <w:tc>
          <w:tcPr>
            <w:tcW w:w="1573" w:type="dxa"/>
            <w:tcBorders>
              <w:top w:val="nil"/>
              <w:left w:val="nil"/>
              <w:bottom w:val="nil"/>
              <w:right w:val="nil"/>
            </w:tcBorders>
            <w:shd w:val="clear" w:color="auto" w:fill="auto"/>
            <w:noWrap/>
            <w:vAlign w:val="center"/>
            <w:hideMark/>
          </w:tcPr>
          <w:p w14:paraId="6225D2F7" w14:textId="77777777" w:rsidR="008D31F1" w:rsidRPr="008D31F1" w:rsidRDefault="008D31F1" w:rsidP="008D31F1">
            <w:pPr>
              <w:rPr>
                <w:ins w:id="242" w:author="Ryan Eckert" w:date="2020-03-27T02:30:00Z"/>
                <w:rFonts w:eastAsia="Times New Roman"/>
                <w:color w:val="000000"/>
              </w:rPr>
            </w:pPr>
            <w:ins w:id="243" w:author="Ryan Eckert" w:date="2020-03-27T02:30:00Z">
              <w:r w:rsidRPr="008D31F1">
                <w:rPr>
                  <w:rFonts w:eastAsia="Times New Roman"/>
                  <w:color w:val="000000"/>
                </w:rPr>
                <w:t>31.20%</w:t>
              </w:r>
            </w:ins>
          </w:p>
        </w:tc>
      </w:tr>
      <w:tr w:rsidR="008D31F1" w:rsidRPr="008D31F1" w14:paraId="2E97461D" w14:textId="77777777" w:rsidTr="008D31F1">
        <w:trPr>
          <w:trHeight w:val="320"/>
          <w:ins w:id="244" w:author="Ryan Eckert" w:date="2020-03-27T02:30:00Z"/>
        </w:trPr>
        <w:tc>
          <w:tcPr>
            <w:tcW w:w="1530" w:type="dxa"/>
            <w:tcBorders>
              <w:top w:val="nil"/>
              <w:left w:val="nil"/>
              <w:bottom w:val="nil"/>
              <w:right w:val="nil"/>
            </w:tcBorders>
            <w:shd w:val="clear" w:color="auto" w:fill="auto"/>
            <w:noWrap/>
            <w:vAlign w:val="bottom"/>
            <w:hideMark/>
          </w:tcPr>
          <w:p w14:paraId="117887C9" w14:textId="77777777" w:rsidR="008D31F1" w:rsidRPr="008D31F1" w:rsidRDefault="008D31F1" w:rsidP="008D31F1">
            <w:pPr>
              <w:rPr>
                <w:ins w:id="245"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57FDE4E9" w14:textId="77777777" w:rsidR="008D31F1" w:rsidRPr="008D31F1" w:rsidRDefault="008D31F1" w:rsidP="008D31F1">
            <w:pPr>
              <w:rPr>
                <w:ins w:id="246"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4243B601" w14:textId="77777777" w:rsidR="008D31F1" w:rsidRPr="008D31F1" w:rsidRDefault="008D31F1" w:rsidP="008D31F1">
            <w:pPr>
              <w:rPr>
                <w:ins w:id="247" w:author="Ryan Eckert" w:date="2020-03-27T02:30:00Z"/>
                <w:rFonts w:eastAsia="Times New Roman"/>
                <w:color w:val="000000"/>
              </w:rPr>
            </w:pPr>
            <w:ins w:id="248" w:author="Ryan Eckert" w:date="2020-03-27T02:30:00Z">
              <w:r w:rsidRPr="008D31F1">
                <w:rPr>
                  <w:rFonts w:eastAsia="Times New Roman"/>
                  <w:color w:val="000000"/>
                </w:rPr>
                <w:t>West FGB</w:t>
              </w:r>
            </w:ins>
          </w:p>
        </w:tc>
        <w:tc>
          <w:tcPr>
            <w:tcW w:w="1285" w:type="dxa"/>
            <w:tcBorders>
              <w:top w:val="nil"/>
              <w:left w:val="nil"/>
              <w:bottom w:val="nil"/>
              <w:right w:val="nil"/>
            </w:tcBorders>
            <w:shd w:val="clear" w:color="auto" w:fill="auto"/>
            <w:noWrap/>
            <w:vAlign w:val="center"/>
            <w:hideMark/>
          </w:tcPr>
          <w:p w14:paraId="3AAA2BC4" w14:textId="77777777" w:rsidR="008D31F1" w:rsidRPr="008D31F1" w:rsidRDefault="008D31F1" w:rsidP="008D31F1">
            <w:pPr>
              <w:rPr>
                <w:ins w:id="249" w:author="Ryan Eckert" w:date="2020-03-27T02:30:00Z"/>
                <w:rFonts w:eastAsia="Times New Roman"/>
                <w:color w:val="000000"/>
              </w:rPr>
            </w:pPr>
            <w:ins w:id="250" w:author="Ryan Eckert" w:date="2020-03-27T02:30:00Z">
              <w:r w:rsidRPr="008D31F1">
                <w:rPr>
                  <w:rFonts w:eastAsia="Times New Roman"/>
                  <w:color w:val="000000"/>
                </w:rPr>
                <w:t>65.55%</w:t>
              </w:r>
            </w:ins>
          </w:p>
        </w:tc>
        <w:tc>
          <w:tcPr>
            <w:tcW w:w="1800" w:type="dxa"/>
            <w:tcBorders>
              <w:top w:val="nil"/>
              <w:left w:val="nil"/>
              <w:bottom w:val="nil"/>
              <w:right w:val="nil"/>
            </w:tcBorders>
            <w:shd w:val="clear" w:color="auto" w:fill="auto"/>
            <w:noWrap/>
            <w:vAlign w:val="center"/>
            <w:hideMark/>
          </w:tcPr>
          <w:p w14:paraId="2D5DCB28" w14:textId="77777777" w:rsidR="008D31F1" w:rsidRPr="008D31F1" w:rsidRDefault="008D31F1" w:rsidP="008D31F1">
            <w:pPr>
              <w:rPr>
                <w:ins w:id="251" w:author="Ryan Eckert" w:date="2020-03-27T02:30:00Z"/>
                <w:rFonts w:eastAsia="Times New Roman"/>
                <w:color w:val="000000"/>
              </w:rPr>
            </w:pPr>
            <w:ins w:id="252" w:author="Ryan Eckert" w:date="2020-03-27T02:30:00Z">
              <w:r w:rsidRPr="008D31F1">
                <w:rPr>
                  <w:rFonts w:eastAsia="Times New Roman"/>
                  <w:color w:val="000000"/>
                </w:rPr>
                <w:t>Soft bottom</w:t>
              </w:r>
            </w:ins>
          </w:p>
        </w:tc>
        <w:tc>
          <w:tcPr>
            <w:tcW w:w="1573" w:type="dxa"/>
            <w:tcBorders>
              <w:top w:val="nil"/>
              <w:left w:val="nil"/>
              <w:bottom w:val="nil"/>
              <w:right w:val="nil"/>
            </w:tcBorders>
            <w:shd w:val="clear" w:color="auto" w:fill="auto"/>
            <w:noWrap/>
            <w:vAlign w:val="center"/>
            <w:hideMark/>
          </w:tcPr>
          <w:p w14:paraId="024785EB" w14:textId="77777777" w:rsidR="008D31F1" w:rsidRPr="008D31F1" w:rsidRDefault="008D31F1" w:rsidP="008D31F1">
            <w:pPr>
              <w:rPr>
                <w:ins w:id="253" w:author="Ryan Eckert" w:date="2020-03-27T02:30:00Z"/>
                <w:rFonts w:eastAsia="Times New Roman"/>
                <w:color w:val="000000"/>
              </w:rPr>
            </w:pPr>
            <w:ins w:id="254" w:author="Ryan Eckert" w:date="2020-03-27T02:30:00Z">
              <w:r w:rsidRPr="008D31F1">
                <w:rPr>
                  <w:rFonts w:eastAsia="Times New Roman"/>
                  <w:color w:val="000000"/>
                </w:rPr>
                <w:t>77.60%</w:t>
              </w:r>
            </w:ins>
          </w:p>
        </w:tc>
      </w:tr>
      <w:tr w:rsidR="008D31F1" w:rsidRPr="008D31F1" w14:paraId="49D08ED8" w14:textId="77777777" w:rsidTr="008D31F1">
        <w:trPr>
          <w:trHeight w:val="320"/>
          <w:ins w:id="255" w:author="Ryan Eckert" w:date="2020-03-27T02:30:00Z"/>
        </w:trPr>
        <w:tc>
          <w:tcPr>
            <w:tcW w:w="1530" w:type="dxa"/>
            <w:tcBorders>
              <w:top w:val="nil"/>
              <w:left w:val="nil"/>
              <w:bottom w:val="nil"/>
              <w:right w:val="nil"/>
            </w:tcBorders>
            <w:shd w:val="clear" w:color="auto" w:fill="auto"/>
            <w:noWrap/>
            <w:vAlign w:val="bottom"/>
            <w:hideMark/>
          </w:tcPr>
          <w:p w14:paraId="679628F0" w14:textId="77777777" w:rsidR="008D31F1" w:rsidRPr="008D31F1" w:rsidRDefault="008D31F1" w:rsidP="008D31F1">
            <w:pPr>
              <w:rPr>
                <w:ins w:id="256"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06AD8035" w14:textId="77777777" w:rsidR="008D31F1" w:rsidRPr="008D31F1" w:rsidRDefault="008D31F1" w:rsidP="008D31F1">
            <w:pPr>
              <w:rPr>
                <w:ins w:id="257"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491C3391" w14:textId="77777777" w:rsidR="008D31F1" w:rsidRPr="008D31F1" w:rsidRDefault="008D31F1" w:rsidP="008D31F1">
            <w:pPr>
              <w:rPr>
                <w:ins w:id="258" w:author="Ryan Eckert" w:date="2020-03-27T02:30:00Z"/>
                <w:rFonts w:eastAsia="Times New Roman"/>
                <w:color w:val="000000"/>
              </w:rPr>
            </w:pPr>
            <w:ins w:id="259" w:author="Ryan Eckert" w:date="2020-03-27T02:30:00Z">
              <w:r w:rsidRPr="008D31F1">
                <w:rPr>
                  <w:rFonts w:eastAsia="Times New Roman"/>
                  <w:color w:val="000000"/>
                </w:rPr>
                <w:t>East FGB</w:t>
              </w:r>
            </w:ins>
          </w:p>
        </w:tc>
        <w:tc>
          <w:tcPr>
            <w:tcW w:w="1285" w:type="dxa"/>
            <w:tcBorders>
              <w:top w:val="nil"/>
              <w:left w:val="nil"/>
              <w:bottom w:val="nil"/>
              <w:right w:val="nil"/>
            </w:tcBorders>
            <w:shd w:val="clear" w:color="auto" w:fill="auto"/>
            <w:noWrap/>
            <w:vAlign w:val="center"/>
            <w:hideMark/>
          </w:tcPr>
          <w:p w14:paraId="59F311FF" w14:textId="77777777" w:rsidR="008D31F1" w:rsidRPr="008D31F1" w:rsidRDefault="008D31F1" w:rsidP="008D31F1">
            <w:pPr>
              <w:rPr>
                <w:ins w:id="260" w:author="Ryan Eckert" w:date="2020-03-27T02:30:00Z"/>
                <w:rFonts w:eastAsia="Times New Roman"/>
                <w:color w:val="000000"/>
              </w:rPr>
            </w:pPr>
            <w:ins w:id="261" w:author="Ryan Eckert" w:date="2020-03-27T02:30:00Z">
              <w:r w:rsidRPr="008D31F1">
                <w:rPr>
                  <w:rFonts w:eastAsia="Times New Roman"/>
                  <w:color w:val="000000"/>
                </w:rPr>
                <w:t>58.25%</w:t>
              </w:r>
            </w:ins>
          </w:p>
        </w:tc>
        <w:tc>
          <w:tcPr>
            <w:tcW w:w="1800" w:type="dxa"/>
            <w:tcBorders>
              <w:top w:val="nil"/>
              <w:left w:val="nil"/>
              <w:bottom w:val="nil"/>
              <w:right w:val="nil"/>
            </w:tcBorders>
            <w:shd w:val="clear" w:color="auto" w:fill="auto"/>
            <w:noWrap/>
            <w:vAlign w:val="center"/>
            <w:hideMark/>
          </w:tcPr>
          <w:p w14:paraId="5D06590C" w14:textId="77777777" w:rsidR="008D31F1" w:rsidRPr="008D31F1" w:rsidRDefault="008D31F1" w:rsidP="008D31F1">
            <w:pPr>
              <w:rPr>
                <w:ins w:id="262" w:author="Ryan Eckert" w:date="2020-03-27T02:30:00Z"/>
                <w:rFonts w:eastAsia="Times New Roman"/>
                <w:color w:val="000000"/>
              </w:rPr>
            </w:pPr>
            <w:ins w:id="263" w:author="Ryan Eckert" w:date="2020-03-27T02:30:00Z">
              <w:r w:rsidRPr="008D31F1">
                <w:rPr>
                  <w:rFonts w:eastAsia="Times New Roman"/>
                  <w:color w:val="000000"/>
                </w:rPr>
                <w:t>Soft bottom</w:t>
              </w:r>
            </w:ins>
          </w:p>
        </w:tc>
        <w:tc>
          <w:tcPr>
            <w:tcW w:w="1573" w:type="dxa"/>
            <w:tcBorders>
              <w:top w:val="nil"/>
              <w:left w:val="nil"/>
              <w:bottom w:val="nil"/>
              <w:right w:val="nil"/>
            </w:tcBorders>
            <w:shd w:val="clear" w:color="auto" w:fill="auto"/>
            <w:noWrap/>
            <w:vAlign w:val="center"/>
            <w:hideMark/>
          </w:tcPr>
          <w:p w14:paraId="57931366" w14:textId="77777777" w:rsidR="008D31F1" w:rsidRPr="008D31F1" w:rsidRDefault="008D31F1" w:rsidP="008D31F1">
            <w:pPr>
              <w:rPr>
                <w:ins w:id="264" w:author="Ryan Eckert" w:date="2020-03-27T02:30:00Z"/>
                <w:rFonts w:eastAsia="Times New Roman"/>
                <w:color w:val="000000"/>
              </w:rPr>
            </w:pPr>
            <w:ins w:id="265" w:author="Ryan Eckert" w:date="2020-03-27T02:30:00Z">
              <w:r w:rsidRPr="008D31F1">
                <w:rPr>
                  <w:rFonts w:eastAsia="Times New Roman"/>
                  <w:color w:val="000000"/>
                </w:rPr>
                <w:t>72.30%</w:t>
              </w:r>
            </w:ins>
          </w:p>
        </w:tc>
      </w:tr>
      <w:tr w:rsidR="008D31F1" w:rsidRPr="008D31F1" w14:paraId="57505CB9" w14:textId="77777777" w:rsidTr="008D31F1">
        <w:trPr>
          <w:trHeight w:val="320"/>
          <w:ins w:id="266" w:author="Ryan Eckert" w:date="2020-03-27T02:30:00Z"/>
        </w:trPr>
        <w:tc>
          <w:tcPr>
            <w:tcW w:w="1530" w:type="dxa"/>
            <w:tcBorders>
              <w:top w:val="nil"/>
              <w:left w:val="nil"/>
              <w:bottom w:val="nil"/>
              <w:right w:val="nil"/>
            </w:tcBorders>
            <w:shd w:val="clear" w:color="auto" w:fill="auto"/>
            <w:noWrap/>
            <w:vAlign w:val="bottom"/>
            <w:hideMark/>
          </w:tcPr>
          <w:p w14:paraId="2895099A" w14:textId="77777777" w:rsidR="008D31F1" w:rsidRPr="008D31F1" w:rsidRDefault="008D31F1" w:rsidP="008D31F1">
            <w:pPr>
              <w:rPr>
                <w:ins w:id="267" w:author="Ryan Eckert" w:date="2020-03-27T02:30:00Z"/>
                <w:rFonts w:eastAsia="Times New Roman"/>
                <w:color w:val="000000"/>
              </w:rPr>
            </w:pPr>
          </w:p>
        </w:tc>
        <w:tc>
          <w:tcPr>
            <w:tcW w:w="1286" w:type="dxa"/>
            <w:tcBorders>
              <w:top w:val="nil"/>
              <w:left w:val="nil"/>
              <w:bottom w:val="nil"/>
              <w:right w:val="nil"/>
            </w:tcBorders>
            <w:shd w:val="clear" w:color="auto" w:fill="auto"/>
            <w:noWrap/>
            <w:vAlign w:val="center"/>
            <w:hideMark/>
          </w:tcPr>
          <w:p w14:paraId="789E2D16" w14:textId="77777777" w:rsidR="008D31F1" w:rsidRPr="008D31F1" w:rsidRDefault="008D31F1" w:rsidP="008D31F1">
            <w:pPr>
              <w:rPr>
                <w:ins w:id="268" w:author="Ryan Eckert" w:date="2020-03-27T02:30:00Z"/>
                <w:rFonts w:eastAsia="Times New Roman"/>
                <w:color w:val="000000"/>
              </w:rPr>
            </w:pPr>
            <w:ins w:id="269" w:author="Ryan Eckert" w:date="2020-03-27T02:30:00Z">
              <w:r w:rsidRPr="008D31F1">
                <w:rPr>
                  <w:rFonts w:eastAsia="Times New Roman"/>
                  <w:color w:val="000000"/>
                </w:rPr>
                <w:t>Minor taxa</w:t>
              </w:r>
            </w:ins>
          </w:p>
        </w:tc>
        <w:tc>
          <w:tcPr>
            <w:tcW w:w="1209" w:type="dxa"/>
            <w:tcBorders>
              <w:top w:val="nil"/>
              <w:left w:val="nil"/>
              <w:bottom w:val="nil"/>
              <w:right w:val="nil"/>
            </w:tcBorders>
            <w:shd w:val="clear" w:color="auto" w:fill="auto"/>
            <w:noWrap/>
            <w:vAlign w:val="center"/>
            <w:hideMark/>
          </w:tcPr>
          <w:p w14:paraId="6734A485" w14:textId="77777777" w:rsidR="008D31F1" w:rsidRPr="008D31F1" w:rsidRDefault="008D31F1" w:rsidP="008D31F1">
            <w:pPr>
              <w:rPr>
                <w:ins w:id="270" w:author="Ryan Eckert" w:date="2020-03-27T02:30:00Z"/>
                <w:rFonts w:eastAsia="Times New Roman"/>
                <w:color w:val="000000"/>
              </w:rPr>
            </w:pPr>
            <w:ins w:id="271" w:author="Ryan Eckert" w:date="2020-03-27T02:30:00Z">
              <w:r w:rsidRPr="008D31F1">
                <w:rPr>
                  <w:rFonts w:eastAsia="Times New Roman"/>
                  <w:color w:val="000000"/>
                </w:rPr>
                <w:t>Bright</w:t>
              </w:r>
            </w:ins>
          </w:p>
        </w:tc>
        <w:tc>
          <w:tcPr>
            <w:tcW w:w="1285" w:type="dxa"/>
            <w:tcBorders>
              <w:top w:val="nil"/>
              <w:left w:val="nil"/>
              <w:bottom w:val="nil"/>
              <w:right w:val="nil"/>
            </w:tcBorders>
            <w:shd w:val="clear" w:color="auto" w:fill="auto"/>
            <w:noWrap/>
            <w:vAlign w:val="center"/>
            <w:hideMark/>
          </w:tcPr>
          <w:p w14:paraId="69986226" w14:textId="77777777" w:rsidR="008D31F1" w:rsidRPr="008D31F1" w:rsidRDefault="008D31F1" w:rsidP="008D31F1">
            <w:pPr>
              <w:rPr>
                <w:ins w:id="272" w:author="Ryan Eckert" w:date="2020-03-27T02:30:00Z"/>
                <w:rFonts w:eastAsia="Times New Roman"/>
                <w:color w:val="000000"/>
              </w:rPr>
            </w:pPr>
            <w:ins w:id="273" w:author="Ryan Eckert" w:date="2020-03-27T02:30:00Z">
              <w:r w:rsidRPr="008D31F1">
                <w:rPr>
                  <w:rFonts w:eastAsia="Times New Roman"/>
                  <w:color w:val="000000"/>
                </w:rPr>
                <w:t>60.21%</w:t>
              </w:r>
            </w:ins>
          </w:p>
        </w:tc>
        <w:tc>
          <w:tcPr>
            <w:tcW w:w="1800" w:type="dxa"/>
            <w:tcBorders>
              <w:top w:val="nil"/>
              <w:left w:val="nil"/>
              <w:bottom w:val="nil"/>
              <w:right w:val="nil"/>
            </w:tcBorders>
            <w:shd w:val="clear" w:color="auto" w:fill="auto"/>
            <w:noWrap/>
            <w:vAlign w:val="center"/>
            <w:hideMark/>
          </w:tcPr>
          <w:p w14:paraId="15FA31DC" w14:textId="77777777" w:rsidR="008D31F1" w:rsidRPr="008D31F1" w:rsidRDefault="008D31F1" w:rsidP="008D31F1">
            <w:pPr>
              <w:rPr>
                <w:ins w:id="274" w:author="Ryan Eckert" w:date="2020-03-27T02:30:00Z"/>
                <w:rFonts w:eastAsia="Times New Roman"/>
                <w:color w:val="000000"/>
              </w:rPr>
            </w:pPr>
            <w:ins w:id="275" w:author="Ryan Eckert" w:date="2020-03-27T02:30:00Z">
              <w:r w:rsidRPr="008D31F1">
                <w:rPr>
                  <w:rFonts w:eastAsia="Times New Roman"/>
                  <w:color w:val="000000"/>
                </w:rPr>
                <w:t>CCA</w:t>
              </w:r>
            </w:ins>
          </w:p>
        </w:tc>
        <w:tc>
          <w:tcPr>
            <w:tcW w:w="1573" w:type="dxa"/>
            <w:tcBorders>
              <w:top w:val="nil"/>
              <w:left w:val="nil"/>
              <w:bottom w:val="nil"/>
              <w:right w:val="nil"/>
            </w:tcBorders>
            <w:shd w:val="clear" w:color="auto" w:fill="auto"/>
            <w:noWrap/>
            <w:vAlign w:val="center"/>
            <w:hideMark/>
          </w:tcPr>
          <w:p w14:paraId="3A578789" w14:textId="77777777" w:rsidR="008D31F1" w:rsidRPr="008D31F1" w:rsidRDefault="008D31F1" w:rsidP="008D31F1">
            <w:pPr>
              <w:rPr>
                <w:ins w:id="276" w:author="Ryan Eckert" w:date="2020-03-27T02:30:00Z"/>
                <w:rFonts w:eastAsia="Times New Roman"/>
                <w:color w:val="000000"/>
              </w:rPr>
            </w:pPr>
            <w:ins w:id="277" w:author="Ryan Eckert" w:date="2020-03-27T02:30:00Z">
              <w:r w:rsidRPr="008D31F1">
                <w:rPr>
                  <w:rFonts w:eastAsia="Times New Roman"/>
                  <w:color w:val="000000"/>
                </w:rPr>
                <w:t>32.09%</w:t>
              </w:r>
            </w:ins>
          </w:p>
        </w:tc>
      </w:tr>
      <w:tr w:rsidR="008D31F1" w:rsidRPr="008D31F1" w14:paraId="64E4E458" w14:textId="77777777" w:rsidTr="008D31F1">
        <w:trPr>
          <w:trHeight w:val="320"/>
          <w:ins w:id="278" w:author="Ryan Eckert" w:date="2020-03-27T02:30:00Z"/>
        </w:trPr>
        <w:tc>
          <w:tcPr>
            <w:tcW w:w="1530" w:type="dxa"/>
            <w:tcBorders>
              <w:top w:val="nil"/>
              <w:left w:val="nil"/>
              <w:bottom w:val="nil"/>
              <w:right w:val="nil"/>
            </w:tcBorders>
            <w:shd w:val="clear" w:color="auto" w:fill="auto"/>
            <w:noWrap/>
            <w:vAlign w:val="bottom"/>
            <w:hideMark/>
          </w:tcPr>
          <w:p w14:paraId="0E0EF0E1" w14:textId="77777777" w:rsidR="008D31F1" w:rsidRPr="008D31F1" w:rsidRDefault="008D31F1" w:rsidP="008D31F1">
            <w:pPr>
              <w:rPr>
                <w:ins w:id="279"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6E3B8E8C" w14:textId="77777777" w:rsidR="008D31F1" w:rsidRPr="008D31F1" w:rsidRDefault="008D31F1" w:rsidP="008D31F1">
            <w:pPr>
              <w:rPr>
                <w:ins w:id="280"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7DD89481" w14:textId="77777777" w:rsidR="008D31F1" w:rsidRPr="008D31F1" w:rsidRDefault="008D31F1" w:rsidP="008D31F1">
            <w:pPr>
              <w:rPr>
                <w:ins w:id="281"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78C61E9B" w14:textId="77777777" w:rsidR="008D31F1" w:rsidRPr="008D31F1" w:rsidRDefault="008D31F1" w:rsidP="008D31F1">
            <w:pPr>
              <w:rPr>
                <w:ins w:id="282"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6391295A" w14:textId="77777777" w:rsidR="008D31F1" w:rsidRPr="008D31F1" w:rsidRDefault="008D31F1" w:rsidP="008D31F1">
            <w:pPr>
              <w:rPr>
                <w:ins w:id="283" w:author="Ryan Eckert" w:date="2020-03-27T02:30:00Z"/>
                <w:rFonts w:eastAsia="Times New Roman"/>
                <w:color w:val="000000"/>
              </w:rPr>
            </w:pPr>
            <w:ins w:id="284" w:author="Ryan Eckert" w:date="2020-03-27T02:30:00Z">
              <w:r w:rsidRPr="008D31F1">
                <w:rPr>
                  <w:rFonts w:eastAsia="Times New Roman"/>
                  <w:color w:val="000000"/>
                </w:rPr>
                <w:t>Chlorophyta</w:t>
              </w:r>
            </w:ins>
          </w:p>
        </w:tc>
        <w:tc>
          <w:tcPr>
            <w:tcW w:w="1573" w:type="dxa"/>
            <w:tcBorders>
              <w:top w:val="nil"/>
              <w:left w:val="nil"/>
              <w:bottom w:val="nil"/>
              <w:right w:val="nil"/>
            </w:tcBorders>
            <w:shd w:val="clear" w:color="auto" w:fill="auto"/>
            <w:noWrap/>
            <w:vAlign w:val="center"/>
            <w:hideMark/>
          </w:tcPr>
          <w:p w14:paraId="52EC4413" w14:textId="77777777" w:rsidR="008D31F1" w:rsidRPr="008D31F1" w:rsidRDefault="008D31F1" w:rsidP="008D31F1">
            <w:pPr>
              <w:rPr>
                <w:ins w:id="285" w:author="Ryan Eckert" w:date="2020-03-27T02:30:00Z"/>
                <w:rFonts w:eastAsia="Times New Roman"/>
                <w:color w:val="000000"/>
              </w:rPr>
            </w:pPr>
            <w:ins w:id="286" w:author="Ryan Eckert" w:date="2020-03-27T02:30:00Z">
              <w:r w:rsidRPr="008D31F1">
                <w:rPr>
                  <w:rFonts w:eastAsia="Times New Roman"/>
                  <w:color w:val="000000"/>
                </w:rPr>
                <w:t>20.63%</w:t>
              </w:r>
            </w:ins>
          </w:p>
        </w:tc>
      </w:tr>
      <w:tr w:rsidR="008D31F1" w:rsidRPr="008D31F1" w14:paraId="6627E5C8" w14:textId="77777777" w:rsidTr="008D31F1">
        <w:trPr>
          <w:trHeight w:val="320"/>
          <w:ins w:id="287" w:author="Ryan Eckert" w:date="2020-03-27T02:30:00Z"/>
        </w:trPr>
        <w:tc>
          <w:tcPr>
            <w:tcW w:w="1530" w:type="dxa"/>
            <w:tcBorders>
              <w:top w:val="nil"/>
              <w:left w:val="nil"/>
              <w:bottom w:val="nil"/>
              <w:right w:val="nil"/>
            </w:tcBorders>
            <w:shd w:val="clear" w:color="auto" w:fill="auto"/>
            <w:noWrap/>
            <w:vAlign w:val="bottom"/>
            <w:hideMark/>
          </w:tcPr>
          <w:p w14:paraId="0CD597FB" w14:textId="77777777" w:rsidR="008D31F1" w:rsidRPr="008D31F1" w:rsidRDefault="008D31F1" w:rsidP="008D31F1">
            <w:pPr>
              <w:rPr>
                <w:ins w:id="288"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79342463" w14:textId="77777777" w:rsidR="008D31F1" w:rsidRPr="008D31F1" w:rsidRDefault="008D31F1" w:rsidP="008D31F1">
            <w:pPr>
              <w:rPr>
                <w:ins w:id="289"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6064F09C" w14:textId="77777777" w:rsidR="008D31F1" w:rsidRPr="008D31F1" w:rsidRDefault="008D31F1" w:rsidP="008D31F1">
            <w:pPr>
              <w:rPr>
                <w:ins w:id="290"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1B6F7A40" w14:textId="77777777" w:rsidR="008D31F1" w:rsidRPr="008D31F1" w:rsidRDefault="008D31F1" w:rsidP="008D31F1">
            <w:pPr>
              <w:rPr>
                <w:ins w:id="291"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1EB19A1B" w14:textId="77777777" w:rsidR="008D31F1" w:rsidRPr="008D31F1" w:rsidRDefault="008D31F1" w:rsidP="008D31F1">
            <w:pPr>
              <w:rPr>
                <w:ins w:id="292" w:author="Ryan Eckert" w:date="2020-03-27T02:30:00Z"/>
                <w:rFonts w:eastAsia="Times New Roman"/>
                <w:color w:val="000000"/>
              </w:rPr>
            </w:pPr>
            <w:ins w:id="293" w:author="Ryan Eckert" w:date="2020-03-27T02:30:00Z">
              <w:r w:rsidRPr="008D31F1">
                <w:rPr>
                  <w:rFonts w:eastAsia="Times New Roman"/>
                  <w:color w:val="000000"/>
                </w:rPr>
                <w:t>Soft bottom</w:t>
              </w:r>
            </w:ins>
          </w:p>
        </w:tc>
        <w:tc>
          <w:tcPr>
            <w:tcW w:w="1573" w:type="dxa"/>
            <w:tcBorders>
              <w:top w:val="nil"/>
              <w:left w:val="nil"/>
              <w:bottom w:val="nil"/>
              <w:right w:val="nil"/>
            </w:tcBorders>
            <w:shd w:val="clear" w:color="auto" w:fill="auto"/>
            <w:noWrap/>
            <w:vAlign w:val="center"/>
            <w:hideMark/>
          </w:tcPr>
          <w:p w14:paraId="1E71C1C5" w14:textId="77777777" w:rsidR="008D31F1" w:rsidRPr="008D31F1" w:rsidRDefault="008D31F1" w:rsidP="008D31F1">
            <w:pPr>
              <w:rPr>
                <w:ins w:id="294" w:author="Ryan Eckert" w:date="2020-03-27T02:30:00Z"/>
                <w:rFonts w:eastAsia="Times New Roman"/>
                <w:color w:val="000000"/>
              </w:rPr>
            </w:pPr>
            <w:ins w:id="295" w:author="Ryan Eckert" w:date="2020-03-27T02:30:00Z">
              <w:r w:rsidRPr="008D31F1">
                <w:rPr>
                  <w:rFonts w:eastAsia="Times New Roman"/>
                  <w:color w:val="000000"/>
                </w:rPr>
                <w:t>13.44%</w:t>
              </w:r>
            </w:ins>
          </w:p>
        </w:tc>
      </w:tr>
      <w:tr w:rsidR="008D31F1" w:rsidRPr="008D31F1" w14:paraId="1AF331F1" w14:textId="77777777" w:rsidTr="008D31F1">
        <w:trPr>
          <w:trHeight w:val="320"/>
          <w:ins w:id="296" w:author="Ryan Eckert" w:date="2020-03-27T02:30:00Z"/>
        </w:trPr>
        <w:tc>
          <w:tcPr>
            <w:tcW w:w="1530" w:type="dxa"/>
            <w:tcBorders>
              <w:top w:val="nil"/>
              <w:left w:val="nil"/>
              <w:bottom w:val="nil"/>
              <w:right w:val="nil"/>
            </w:tcBorders>
            <w:shd w:val="clear" w:color="auto" w:fill="auto"/>
            <w:noWrap/>
            <w:vAlign w:val="bottom"/>
            <w:hideMark/>
          </w:tcPr>
          <w:p w14:paraId="23F5A423" w14:textId="77777777" w:rsidR="008D31F1" w:rsidRPr="008D31F1" w:rsidRDefault="008D31F1" w:rsidP="008D31F1">
            <w:pPr>
              <w:rPr>
                <w:ins w:id="297"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21A6A6A3" w14:textId="77777777" w:rsidR="008D31F1" w:rsidRPr="008D31F1" w:rsidRDefault="008D31F1" w:rsidP="008D31F1">
            <w:pPr>
              <w:rPr>
                <w:ins w:id="298"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11537F7A" w14:textId="77777777" w:rsidR="008D31F1" w:rsidRPr="008D31F1" w:rsidRDefault="008D31F1" w:rsidP="008D31F1">
            <w:pPr>
              <w:rPr>
                <w:ins w:id="299"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4B4E3101" w14:textId="77777777" w:rsidR="008D31F1" w:rsidRPr="008D31F1" w:rsidRDefault="008D31F1" w:rsidP="008D31F1">
            <w:pPr>
              <w:rPr>
                <w:ins w:id="300"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11BACA5C" w14:textId="77777777" w:rsidR="008D31F1" w:rsidRPr="008D31F1" w:rsidRDefault="008D31F1" w:rsidP="008D31F1">
            <w:pPr>
              <w:rPr>
                <w:ins w:id="301" w:author="Ryan Eckert" w:date="2020-03-27T02:30:00Z"/>
                <w:rFonts w:eastAsia="Times New Roman"/>
                <w:color w:val="000000"/>
              </w:rPr>
            </w:pPr>
            <w:ins w:id="302" w:author="Ryan Eckert" w:date="2020-03-27T02:30:00Z">
              <w:r w:rsidRPr="008D31F1">
                <w:rPr>
                  <w:rFonts w:eastAsia="Times New Roman"/>
                  <w:color w:val="000000"/>
                </w:rPr>
                <w:t>Hard bottom</w:t>
              </w:r>
            </w:ins>
          </w:p>
        </w:tc>
        <w:tc>
          <w:tcPr>
            <w:tcW w:w="1573" w:type="dxa"/>
            <w:tcBorders>
              <w:top w:val="nil"/>
              <w:left w:val="nil"/>
              <w:bottom w:val="nil"/>
              <w:right w:val="nil"/>
            </w:tcBorders>
            <w:shd w:val="clear" w:color="auto" w:fill="auto"/>
            <w:noWrap/>
            <w:vAlign w:val="center"/>
            <w:hideMark/>
          </w:tcPr>
          <w:p w14:paraId="45F1DA7A" w14:textId="77777777" w:rsidR="008D31F1" w:rsidRPr="008D31F1" w:rsidRDefault="008D31F1" w:rsidP="008D31F1">
            <w:pPr>
              <w:rPr>
                <w:ins w:id="303" w:author="Ryan Eckert" w:date="2020-03-27T02:30:00Z"/>
                <w:rFonts w:eastAsia="Times New Roman"/>
                <w:color w:val="000000"/>
              </w:rPr>
            </w:pPr>
            <w:ins w:id="304" w:author="Ryan Eckert" w:date="2020-03-27T02:30:00Z">
              <w:r w:rsidRPr="008D31F1">
                <w:rPr>
                  <w:rFonts w:eastAsia="Times New Roman"/>
                  <w:color w:val="000000"/>
                </w:rPr>
                <w:t>11.61%</w:t>
              </w:r>
            </w:ins>
          </w:p>
        </w:tc>
      </w:tr>
      <w:tr w:rsidR="008D31F1" w:rsidRPr="008D31F1" w14:paraId="4B642366" w14:textId="77777777" w:rsidTr="008D31F1">
        <w:trPr>
          <w:trHeight w:val="320"/>
          <w:ins w:id="305" w:author="Ryan Eckert" w:date="2020-03-27T02:30:00Z"/>
        </w:trPr>
        <w:tc>
          <w:tcPr>
            <w:tcW w:w="1530" w:type="dxa"/>
            <w:tcBorders>
              <w:top w:val="nil"/>
              <w:left w:val="nil"/>
              <w:bottom w:val="nil"/>
              <w:right w:val="nil"/>
            </w:tcBorders>
            <w:shd w:val="clear" w:color="auto" w:fill="auto"/>
            <w:noWrap/>
            <w:vAlign w:val="bottom"/>
            <w:hideMark/>
          </w:tcPr>
          <w:p w14:paraId="33ABF5E9" w14:textId="77777777" w:rsidR="008D31F1" w:rsidRPr="008D31F1" w:rsidRDefault="008D31F1" w:rsidP="008D31F1">
            <w:pPr>
              <w:rPr>
                <w:ins w:id="306"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6705CA21" w14:textId="77777777" w:rsidR="008D31F1" w:rsidRPr="008D31F1" w:rsidRDefault="008D31F1" w:rsidP="008D31F1">
            <w:pPr>
              <w:rPr>
                <w:ins w:id="307"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64282FB3" w14:textId="77777777" w:rsidR="008D31F1" w:rsidRPr="008D31F1" w:rsidRDefault="008D31F1" w:rsidP="008D31F1">
            <w:pPr>
              <w:rPr>
                <w:ins w:id="308" w:author="Ryan Eckert" w:date="2020-03-27T02:30:00Z"/>
                <w:rFonts w:eastAsia="Times New Roman"/>
                <w:color w:val="000000"/>
              </w:rPr>
            </w:pPr>
            <w:ins w:id="309" w:author="Ryan Eckert" w:date="2020-03-27T02:30:00Z">
              <w:r w:rsidRPr="008D31F1">
                <w:rPr>
                  <w:rFonts w:eastAsia="Times New Roman"/>
                  <w:color w:val="000000"/>
                </w:rPr>
                <w:t>Geyer</w:t>
              </w:r>
            </w:ins>
          </w:p>
        </w:tc>
        <w:tc>
          <w:tcPr>
            <w:tcW w:w="1285" w:type="dxa"/>
            <w:tcBorders>
              <w:top w:val="nil"/>
              <w:left w:val="nil"/>
              <w:bottom w:val="nil"/>
              <w:right w:val="nil"/>
            </w:tcBorders>
            <w:shd w:val="clear" w:color="auto" w:fill="auto"/>
            <w:noWrap/>
            <w:vAlign w:val="center"/>
            <w:hideMark/>
          </w:tcPr>
          <w:p w14:paraId="74BACC74" w14:textId="77777777" w:rsidR="008D31F1" w:rsidRPr="008D31F1" w:rsidRDefault="008D31F1" w:rsidP="008D31F1">
            <w:pPr>
              <w:rPr>
                <w:ins w:id="310" w:author="Ryan Eckert" w:date="2020-03-27T02:30:00Z"/>
                <w:rFonts w:eastAsia="Times New Roman"/>
                <w:color w:val="000000"/>
              </w:rPr>
            </w:pPr>
            <w:ins w:id="311" w:author="Ryan Eckert" w:date="2020-03-27T02:30:00Z">
              <w:r w:rsidRPr="008D31F1">
                <w:rPr>
                  <w:rFonts w:eastAsia="Times New Roman"/>
                  <w:color w:val="000000"/>
                </w:rPr>
                <w:t>70.59%</w:t>
              </w:r>
            </w:ins>
          </w:p>
        </w:tc>
        <w:tc>
          <w:tcPr>
            <w:tcW w:w="1800" w:type="dxa"/>
            <w:tcBorders>
              <w:top w:val="nil"/>
              <w:left w:val="nil"/>
              <w:bottom w:val="nil"/>
              <w:right w:val="nil"/>
            </w:tcBorders>
            <w:shd w:val="clear" w:color="auto" w:fill="auto"/>
            <w:noWrap/>
            <w:vAlign w:val="center"/>
            <w:hideMark/>
          </w:tcPr>
          <w:p w14:paraId="3D426398" w14:textId="77777777" w:rsidR="008D31F1" w:rsidRPr="008D31F1" w:rsidRDefault="008D31F1" w:rsidP="008D31F1">
            <w:pPr>
              <w:rPr>
                <w:ins w:id="312" w:author="Ryan Eckert" w:date="2020-03-27T02:30:00Z"/>
                <w:rFonts w:eastAsia="Times New Roman"/>
                <w:i/>
                <w:iCs/>
                <w:color w:val="000000"/>
              </w:rPr>
            </w:pPr>
            <w:ins w:id="313" w:author="Ryan Eckert" w:date="2020-03-27T02:30:00Z">
              <w:r w:rsidRPr="008D31F1">
                <w:rPr>
                  <w:rFonts w:eastAsia="Times New Roman"/>
                  <w:i/>
                  <w:iCs/>
                  <w:color w:val="000000"/>
                </w:rPr>
                <w:t>Chlorophyta</w:t>
              </w:r>
            </w:ins>
          </w:p>
        </w:tc>
        <w:tc>
          <w:tcPr>
            <w:tcW w:w="1573" w:type="dxa"/>
            <w:tcBorders>
              <w:top w:val="nil"/>
              <w:left w:val="nil"/>
              <w:bottom w:val="nil"/>
              <w:right w:val="nil"/>
            </w:tcBorders>
            <w:shd w:val="clear" w:color="auto" w:fill="auto"/>
            <w:noWrap/>
            <w:vAlign w:val="center"/>
            <w:hideMark/>
          </w:tcPr>
          <w:p w14:paraId="36F395F6" w14:textId="77777777" w:rsidR="008D31F1" w:rsidRPr="008D31F1" w:rsidRDefault="008D31F1" w:rsidP="008D31F1">
            <w:pPr>
              <w:rPr>
                <w:ins w:id="314" w:author="Ryan Eckert" w:date="2020-03-27T02:30:00Z"/>
                <w:rFonts w:eastAsia="Times New Roman"/>
                <w:color w:val="000000"/>
              </w:rPr>
            </w:pPr>
            <w:ins w:id="315" w:author="Ryan Eckert" w:date="2020-03-27T02:30:00Z">
              <w:r w:rsidRPr="008D31F1">
                <w:rPr>
                  <w:rFonts w:eastAsia="Times New Roman"/>
                  <w:color w:val="000000"/>
                </w:rPr>
                <w:t>27.11%</w:t>
              </w:r>
            </w:ins>
          </w:p>
        </w:tc>
      </w:tr>
      <w:tr w:rsidR="008D31F1" w:rsidRPr="008D31F1" w14:paraId="7E8862D8" w14:textId="77777777" w:rsidTr="008D31F1">
        <w:trPr>
          <w:trHeight w:val="320"/>
          <w:ins w:id="316" w:author="Ryan Eckert" w:date="2020-03-27T02:30:00Z"/>
        </w:trPr>
        <w:tc>
          <w:tcPr>
            <w:tcW w:w="1530" w:type="dxa"/>
            <w:tcBorders>
              <w:top w:val="nil"/>
              <w:left w:val="nil"/>
              <w:bottom w:val="nil"/>
              <w:right w:val="nil"/>
            </w:tcBorders>
            <w:shd w:val="clear" w:color="auto" w:fill="auto"/>
            <w:noWrap/>
            <w:vAlign w:val="bottom"/>
            <w:hideMark/>
          </w:tcPr>
          <w:p w14:paraId="00D76EB7" w14:textId="77777777" w:rsidR="008D31F1" w:rsidRPr="008D31F1" w:rsidRDefault="008D31F1" w:rsidP="008D31F1">
            <w:pPr>
              <w:rPr>
                <w:ins w:id="317"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63BF2637" w14:textId="77777777" w:rsidR="008D31F1" w:rsidRPr="008D31F1" w:rsidRDefault="008D31F1" w:rsidP="008D31F1">
            <w:pPr>
              <w:rPr>
                <w:ins w:id="318"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3729ED9D" w14:textId="77777777" w:rsidR="008D31F1" w:rsidRPr="008D31F1" w:rsidRDefault="008D31F1" w:rsidP="008D31F1">
            <w:pPr>
              <w:rPr>
                <w:ins w:id="319"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5E8D78F9" w14:textId="77777777" w:rsidR="008D31F1" w:rsidRPr="008D31F1" w:rsidRDefault="008D31F1" w:rsidP="008D31F1">
            <w:pPr>
              <w:rPr>
                <w:ins w:id="320"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7466D999" w14:textId="77777777" w:rsidR="008D31F1" w:rsidRPr="008D31F1" w:rsidRDefault="008D31F1" w:rsidP="008D31F1">
            <w:pPr>
              <w:rPr>
                <w:ins w:id="321" w:author="Ryan Eckert" w:date="2020-03-27T02:30:00Z"/>
                <w:rFonts w:eastAsia="Times New Roman"/>
                <w:color w:val="000000"/>
              </w:rPr>
            </w:pPr>
            <w:ins w:id="322" w:author="Ryan Eckert" w:date="2020-03-27T02:30:00Z">
              <w:r w:rsidRPr="008D31F1">
                <w:rPr>
                  <w:rFonts w:eastAsia="Times New Roman"/>
                  <w:color w:val="000000"/>
                </w:rPr>
                <w:t>CCA</w:t>
              </w:r>
            </w:ins>
          </w:p>
        </w:tc>
        <w:tc>
          <w:tcPr>
            <w:tcW w:w="1573" w:type="dxa"/>
            <w:tcBorders>
              <w:top w:val="nil"/>
              <w:left w:val="nil"/>
              <w:bottom w:val="nil"/>
              <w:right w:val="nil"/>
            </w:tcBorders>
            <w:shd w:val="clear" w:color="auto" w:fill="auto"/>
            <w:noWrap/>
            <w:vAlign w:val="center"/>
            <w:hideMark/>
          </w:tcPr>
          <w:p w14:paraId="28B6A710" w14:textId="77777777" w:rsidR="008D31F1" w:rsidRPr="008D31F1" w:rsidRDefault="008D31F1" w:rsidP="008D31F1">
            <w:pPr>
              <w:rPr>
                <w:ins w:id="323" w:author="Ryan Eckert" w:date="2020-03-27T02:30:00Z"/>
                <w:rFonts w:eastAsia="Times New Roman"/>
                <w:color w:val="000000"/>
              </w:rPr>
            </w:pPr>
            <w:ins w:id="324" w:author="Ryan Eckert" w:date="2020-03-27T02:30:00Z">
              <w:r w:rsidRPr="008D31F1">
                <w:rPr>
                  <w:rFonts w:eastAsia="Times New Roman"/>
                  <w:color w:val="000000"/>
                </w:rPr>
                <w:t>24.90%</w:t>
              </w:r>
            </w:ins>
          </w:p>
        </w:tc>
      </w:tr>
      <w:tr w:rsidR="008D31F1" w:rsidRPr="008D31F1" w14:paraId="06A0DA69" w14:textId="77777777" w:rsidTr="008D31F1">
        <w:trPr>
          <w:trHeight w:val="320"/>
          <w:ins w:id="325" w:author="Ryan Eckert" w:date="2020-03-27T02:30:00Z"/>
        </w:trPr>
        <w:tc>
          <w:tcPr>
            <w:tcW w:w="1530" w:type="dxa"/>
            <w:tcBorders>
              <w:top w:val="nil"/>
              <w:left w:val="nil"/>
              <w:bottom w:val="nil"/>
              <w:right w:val="nil"/>
            </w:tcBorders>
            <w:shd w:val="clear" w:color="auto" w:fill="auto"/>
            <w:noWrap/>
            <w:vAlign w:val="bottom"/>
            <w:hideMark/>
          </w:tcPr>
          <w:p w14:paraId="1A56B605" w14:textId="77777777" w:rsidR="008D31F1" w:rsidRPr="008D31F1" w:rsidRDefault="008D31F1" w:rsidP="008D31F1">
            <w:pPr>
              <w:rPr>
                <w:ins w:id="326"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0B919066" w14:textId="77777777" w:rsidR="008D31F1" w:rsidRPr="008D31F1" w:rsidRDefault="008D31F1" w:rsidP="008D31F1">
            <w:pPr>
              <w:rPr>
                <w:ins w:id="327"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6A5D5478" w14:textId="77777777" w:rsidR="008D31F1" w:rsidRPr="008D31F1" w:rsidRDefault="008D31F1" w:rsidP="008D31F1">
            <w:pPr>
              <w:rPr>
                <w:ins w:id="328"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197E815F" w14:textId="77777777" w:rsidR="008D31F1" w:rsidRPr="008D31F1" w:rsidRDefault="008D31F1" w:rsidP="008D31F1">
            <w:pPr>
              <w:rPr>
                <w:ins w:id="329"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2535E411" w14:textId="77777777" w:rsidR="008D31F1" w:rsidRPr="008D31F1" w:rsidRDefault="008D31F1" w:rsidP="008D31F1">
            <w:pPr>
              <w:rPr>
                <w:ins w:id="330" w:author="Ryan Eckert" w:date="2020-03-27T02:30:00Z"/>
                <w:rFonts w:eastAsia="Times New Roman"/>
                <w:color w:val="000000"/>
              </w:rPr>
            </w:pPr>
            <w:ins w:id="331" w:author="Ryan Eckert" w:date="2020-03-27T02:30:00Z">
              <w:r w:rsidRPr="008D31F1">
                <w:rPr>
                  <w:rFonts w:eastAsia="Times New Roman"/>
                  <w:color w:val="000000"/>
                </w:rPr>
                <w:t>Soft bottom</w:t>
              </w:r>
            </w:ins>
          </w:p>
        </w:tc>
        <w:tc>
          <w:tcPr>
            <w:tcW w:w="1573" w:type="dxa"/>
            <w:tcBorders>
              <w:top w:val="nil"/>
              <w:left w:val="nil"/>
              <w:bottom w:val="nil"/>
              <w:right w:val="nil"/>
            </w:tcBorders>
            <w:shd w:val="clear" w:color="auto" w:fill="auto"/>
            <w:noWrap/>
            <w:vAlign w:val="center"/>
            <w:hideMark/>
          </w:tcPr>
          <w:p w14:paraId="1F7B2FC0" w14:textId="77777777" w:rsidR="008D31F1" w:rsidRPr="008D31F1" w:rsidRDefault="008D31F1" w:rsidP="008D31F1">
            <w:pPr>
              <w:rPr>
                <w:ins w:id="332" w:author="Ryan Eckert" w:date="2020-03-27T02:30:00Z"/>
                <w:rFonts w:eastAsia="Times New Roman"/>
                <w:color w:val="000000"/>
              </w:rPr>
            </w:pPr>
            <w:ins w:id="333" w:author="Ryan Eckert" w:date="2020-03-27T02:30:00Z">
              <w:r w:rsidRPr="008D31F1">
                <w:rPr>
                  <w:rFonts w:eastAsia="Times New Roman"/>
                  <w:color w:val="000000"/>
                </w:rPr>
                <w:t>19.21%</w:t>
              </w:r>
            </w:ins>
          </w:p>
        </w:tc>
      </w:tr>
      <w:tr w:rsidR="008D31F1" w:rsidRPr="008D31F1" w14:paraId="7916004E" w14:textId="77777777" w:rsidTr="008D31F1">
        <w:trPr>
          <w:trHeight w:val="320"/>
          <w:ins w:id="334" w:author="Ryan Eckert" w:date="2020-03-27T02:30:00Z"/>
        </w:trPr>
        <w:tc>
          <w:tcPr>
            <w:tcW w:w="1530" w:type="dxa"/>
            <w:tcBorders>
              <w:top w:val="nil"/>
              <w:left w:val="nil"/>
              <w:bottom w:val="nil"/>
              <w:right w:val="nil"/>
            </w:tcBorders>
            <w:shd w:val="clear" w:color="auto" w:fill="auto"/>
            <w:noWrap/>
            <w:vAlign w:val="bottom"/>
            <w:hideMark/>
          </w:tcPr>
          <w:p w14:paraId="60B762FE" w14:textId="77777777" w:rsidR="008D31F1" w:rsidRPr="008D31F1" w:rsidRDefault="008D31F1" w:rsidP="008D31F1">
            <w:pPr>
              <w:rPr>
                <w:ins w:id="335"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765D91E5" w14:textId="77777777" w:rsidR="008D31F1" w:rsidRPr="008D31F1" w:rsidRDefault="008D31F1" w:rsidP="008D31F1">
            <w:pPr>
              <w:rPr>
                <w:ins w:id="336"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7EB30668" w14:textId="77777777" w:rsidR="008D31F1" w:rsidRPr="008D31F1" w:rsidRDefault="008D31F1" w:rsidP="008D31F1">
            <w:pPr>
              <w:rPr>
                <w:ins w:id="337" w:author="Ryan Eckert" w:date="2020-03-27T02:30:00Z"/>
                <w:rFonts w:eastAsia="Times New Roman"/>
                <w:color w:val="000000"/>
              </w:rPr>
            </w:pPr>
            <w:ins w:id="338" w:author="Ryan Eckert" w:date="2020-03-27T02:30:00Z">
              <w:r w:rsidRPr="008D31F1">
                <w:rPr>
                  <w:rFonts w:eastAsia="Times New Roman"/>
                  <w:color w:val="000000"/>
                </w:rPr>
                <w:t>McGrail</w:t>
              </w:r>
            </w:ins>
          </w:p>
        </w:tc>
        <w:tc>
          <w:tcPr>
            <w:tcW w:w="1285" w:type="dxa"/>
            <w:tcBorders>
              <w:top w:val="nil"/>
              <w:left w:val="nil"/>
              <w:bottom w:val="nil"/>
              <w:right w:val="nil"/>
            </w:tcBorders>
            <w:shd w:val="clear" w:color="auto" w:fill="auto"/>
            <w:noWrap/>
            <w:vAlign w:val="center"/>
            <w:hideMark/>
          </w:tcPr>
          <w:p w14:paraId="3509CCAD" w14:textId="77777777" w:rsidR="008D31F1" w:rsidRPr="008D31F1" w:rsidRDefault="008D31F1" w:rsidP="008D31F1">
            <w:pPr>
              <w:rPr>
                <w:ins w:id="339" w:author="Ryan Eckert" w:date="2020-03-27T02:30:00Z"/>
                <w:rFonts w:eastAsia="Times New Roman"/>
                <w:color w:val="000000"/>
              </w:rPr>
            </w:pPr>
            <w:ins w:id="340" w:author="Ryan Eckert" w:date="2020-03-27T02:30:00Z">
              <w:r w:rsidRPr="008D31F1">
                <w:rPr>
                  <w:rFonts w:eastAsia="Times New Roman"/>
                  <w:color w:val="000000"/>
                </w:rPr>
                <w:t>52.81%</w:t>
              </w:r>
            </w:ins>
          </w:p>
        </w:tc>
        <w:tc>
          <w:tcPr>
            <w:tcW w:w="1800" w:type="dxa"/>
            <w:tcBorders>
              <w:top w:val="nil"/>
              <w:left w:val="nil"/>
              <w:bottom w:val="nil"/>
              <w:right w:val="nil"/>
            </w:tcBorders>
            <w:shd w:val="clear" w:color="auto" w:fill="auto"/>
            <w:noWrap/>
            <w:vAlign w:val="center"/>
            <w:hideMark/>
          </w:tcPr>
          <w:p w14:paraId="53FDDD4A" w14:textId="77777777" w:rsidR="008D31F1" w:rsidRPr="008D31F1" w:rsidRDefault="008D31F1" w:rsidP="008D31F1">
            <w:pPr>
              <w:rPr>
                <w:ins w:id="341" w:author="Ryan Eckert" w:date="2020-03-27T02:30:00Z"/>
                <w:rFonts w:eastAsia="Times New Roman"/>
                <w:color w:val="000000"/>
              </w:rPr>
            </w:pPr>
            <w:ins w:id="342" w:author="Ryan Eckert" w:date="2020-03-27T02:30:00Z">
              <w:r w:rsidRPr="008D31F1">
                <w:rPr>
                  <w:rFonts w:eastAsia="Times New Roman"/>
                  <w:color w:val="000000"/>
                </w:rPr>
                <w:t>Soft bottom</w:t>
              </w:r>
            </w:ins>
          </w:p>
        </w:tc>
        <w:tc>
          <w:tcPr>
            <w:tcW w:w="1573" w:type="dxa"/>
            <w:tcBorders>
              <w:top w:val="nil"/>
              <w:left w:val="nil"/>
              <w:bottom w:val="nil"/>
              <w:right w:val="nil"/>
            </w:tcBorders>
            <w:shd w:val="clear" w:color="auto" w:fill="auto"/>
            <w:noWrap/>
            <w:vAlign w:val="center"/>
            <w:hideMark/>
          </w:tcPr>
          <w:p w14:paraId="4D1F54EC" w14:textId="77777777" w:rsidR="008D31F1" w:rsidRPr="008D31F1" w:rsidRDefault="008D31F1" w:rsidP="008D31F1">
            <w:pPr>
              <w:rPr>
                <w:ins w:id="343" w:author="Ryan Eckert" w:date="2020-03-27T02:30:00Z"/>
                <w:rFonts w:eastAsia="Times New Roman"/>
                <w:color w:val="000000"/>
              </w:rPr>
            </w:pPr>
            <w:ins w:id="344" w:author="Ryan Eckert" w:date="2020-03-27T02:30:00Z">
              <w:r w:rsidRPr="008D31F1">
                <w:rPr>
                  <w:rFonts w:eastAsia="Times New Roman"/>
                  <w:color w:val="000000"/>
                </w:rPr>
                <w:t>29.52%</w:t>
              </w:r>
            </w:ins>
          </w:p>
        </w:tc>
      </w:tr>
      <w:tr w:rsidR="008D31F1" w:rsidRPr="008D31F1" w14:paraId="7301C123" w14:textId="77777777" w:rsidTr="008D31F1">
        <w:trPr>
          <w:trHeight w:val="320"/>
          <w:ins w:id="345" w:author="Ryan Eckert" w:date="2020-03-27T02:30:00Z"/>
        </w:trPr>
        <w:tc>
          <w:tcPr>
            <w:tcW w:w="1530" w:type="dxa"/>
            <w:tcBorders>
              <w:top w:val="nil"/>
              <w:left w:val="nil"/>
              <w:bottom w:val="nil"/>
              <w:right w:val="nil"/>
            </w:tcBorders>
            <w:shd w:val="clear" w:color="auto" w:fill="auto"/>
            <w:noWrap/>
            <w:vAlign w:val="bottom"/>
            <w:hideMark/>
          </w:tcPr>
          <w:p w14:paraId="7CD59A6F" w14:textId="77777777" w:rsidR="008D31F1" w:rsidRPr="008D31F1" w:rsidRDefault="008D31F1" w:rsidP="008D31F1">
            <w:pPr>
              <w:rPr>
                <w:ins w:id="346"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29929DD2" w14:textId="77777777" w:rsidR="008D31F1" w:rsidRPr="008D31F1" w:rsidRDefault="008D31F1" w:rsidP="008D31F1">
            <w:pPr>
              <w:rPr>
                <w:ins w:id="347"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78BD40C0" w14:textId="77777777" w:rsidR="008D31F1" w:rsidRPr="008D31F1" w:rsidRDefault="008D31F1" w:rsidP="008D31F1">
            <w:pPr>
              <w:rPr>
                <w:ins w:id="348"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0F6A0030" w14:textId="77777777" w:rsidR="008D31F1" w:rsidRPr="008D31F1" w:rsidRDefault="008D31F1" w:rsidP="008D31F1">
            <w:pPr>
              <w:rPr>
                <w:ins w:id="349"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7095DD6B" w14:textId="77777777" w:rsidR="008D31F1" w:rsidRPr="008D31F1" w:rsidRDefault="008D31F1" w:rsidP="008D31F1">
            <w:pPr>
              <w:rPr>
                <w:ins w:id="350" w:author="Ryan Eckert" w:date="2020-03-27T02:30:00Z"/>
                <w:rFonts w:eastAsia="Times New Roman"/>
                <w:color w:val="000000"/>
              </w:rPr>
            </w:pPr>
            <w:ins w:id="351" w:author="Ryan Eckert" w:date="2020-03-27T02:30:00Z">
              <w:r w:rsidRPr="008D31F1">
                <w:rPr>
                  <w:rFonts w:eastAsia="Times New Roman"/>
                  <w:color w:val="000000"/>
                </w:rPr>
                <w:t>CCA</w:t>
              </w:r>
            </w:ins>
          </w:p>
        </w:tc>
        <w:tc>
          <w:tcPr>
            <w:tcW w:w="1573" w:type="dxa"/>
            <w:tcBorders>
              <w:top w:val="nil"/>
              <w:left w:val="nil"/>
              <w:bottom w:val="nil"/>
              <w:right w:val="nil"/>
            </w:tcBorders>
            <w:shd w:val="clear" w:color="auto" w:fill="auto"/>
            <w:noWrap/>
            <w:vAlign w:val="center"/>
            <w:hideMark/>
          </w:tcPr>
          <w:p w14:paraId="405C439D" w14:textId="77777777" w:rsidR="008D31F1" w:rsidRPr="008D31F1" w:rsidRDefault="008D31F1" w:rsidP="008D31F1">
            <w:pPr>
              <w:rPr>
                <w:ins w:id="352" w:author="Ryan Eckert" w:date="2020-03-27T02:30:00Z"/>
                <w:rFonts w:eastAsia="Times New Roman"/>
                <w:color w:val="000000"/>
              </w:rPr>
            </w:pPr>
            <w:ins w:id="353" w:author="Ryan Eckert" w:date="2020-03-27T02:30:00Z">
              <w:r w:rsidRPr="008D31F1">
                <w:rPr>
                  <w:rFonts w:eastAsia="Times New Roman"/>
                  <w:color w:val="000000"/>
                </w:rPr>
                <w:t>21.19%</w:t>
              </w:r>
            </w:ins>
          </w:p>
        </w:tc>
      </w:tr>
      <w:tr w:rsidR="008D31F1" w:rsidRPr="008D31F1" w14:paraId="0371BB8C" w14:textId="77777777" w:rsidTr="008D31F1">
        <w:trPr>
          <w:trHeight w:val="320"/>
          <w:ins w:id="354" w:author="Ryan Eckert" w:date="2020-03-27T02:30:00Z"/>
        </w:trPr>
        <w:tc>
          <w:tcPr>
            <w:tcW w:w="1530" w:type="dxa"/>
            <w:tcBorders>
              <w:top w:val="nil"/>
              <w:left w:val="nil"/>
              <w:bottom w:val="nil"/>
              <w:right w:val="nil"/>
            </w:tcBorders>
            <w:shd w:val="clear" w:color="auto" w:fill="auto"/>
            <w:noWrap/>
            <w:vAlign w:val="bottom"/>
            <w:hideMark/>
          </w:tcPr>
          <w:p w14:paraId="7F05EFA2" w14:textId="77777777" w:rsidR="008D31F1" w:rsidRPr="008D31F1" w:rsidRDefault="008D31F1" w:rsidP="008D31F1">
            <w:pPr>
              <w:rPr>
                <w:ins w:id="355"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21C70A9F" w14:textId="77777777" w:rsidR="008D31F1" w:rsidRPr="008D31F1" w:rsidRDefault="008D31F1" w:rsidP="008D31F1">
            <w:pPr>
              <w:rPr>
                <w:ins w:id="356"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6BEF3779" w14:textId="77777777" w:rsidR="008D31F1" w:rsidRPr="008D31F1" w:rsidRDefault="008D31F1" w:rsidP="008D31F1">
            <w:pPr>
              <w:rPr>
                <w:ins w:id="357"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53300242" w14:textId="77777777" w:rsidR="008D31F1" w:rsidRPr="008D31F1" w:rsidRDefault="008D31F1" w:rsidP="008D31F1">
            <w:pPr>
              <w:rPr>
                <w:ins w:id="358"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73D38DFE" w14:textId="77777777" w:rsidR="008D31F1" w:rsidRPr="008D31F1" w:rsidRDefault="008D31F1" w:rsidP="008D31F1">
            <w:pPr>
              <w:rPr>
                <w:ins w:id="359" w:author="Ryan Eckert" w:date="2020-03-27T02:30:00Z"/>
                <w:rFonts w:eastAsia="Times New Roman"/>
                <w:color w:val="000000"/>
              </w:rPr>
            </w:pPr>
            <w:ins w:id="360" w:author="Ryan Eckert" w:date="2020-03-27T02:30:00Z">
              <w:r w:rsidRPr="008D31F1">
                <w:rPr>
                  <w:rFonts w:eastAsia="Times New Roman"/>
                  <w:color w:val="000000"/>
                </w:rPr>
                <w:t>Chlorophyta</w:t>
              </w:r>
            </w:ins>
          </w:p>
        </w:tc>
        <w:tc>
          <w:tcPr>
            <w:tcW w:w="1573" w:type="dxa"/>
            <w:tcBorders>
              <w:top w:val="nil"/>
              <w:left w:val="nil"/>
              <w:bottom w:val="nil"/>
              <w:right w:val="nil"/>
            </w:tcBorders>
            <w:shd w:val="clear" w:color="auto" w:fill="auto"/>
            <w:noWrap/>
            <w:vAlign w:val="center"/>
            <w:hideMark/>
          </w:tcPr>
          <w:p w14:paraId="15FB3852" w14:textId="77777777" w:rsidR="008D31F1" w:rsidRPr="008D31F1" w:rsidRDefault="008D31F1" w:rsidP="008D31F1">
            <w:pPr>
              <w:rPr>
                <w:ins w:id="361" w:author="Ryan Eckert" w:date="2020-03-27T02:30:00Z"/>
                <w:rFonts w:eastAsia="Times New Roman"/>
                <w:color w:val="000000"/>
              </w:rPr>
            </w:pPr>
            <w:ins w:id="362" w:author="Ryan Eckert" w:date="2020-03-27T02:30:00Z">
              <w:r w:rsidRPr="008D31F1">
                <w:rPr>
                  <w:rFonts w:eastAsia="Times New Roman"/>
                  <w:color w:val="000000"/>
                </w:rPr>
                <w:t>18.55%</w:t>
              </w:r>
            </w:ins>
          </w:p>
        </w:tc>
      </w:tr>
      <w:tr w:rsidR="008D31F1" w:rsidRPr="008D31F1" w14:paraId="0AB4B71B" w14:textId="77777777" w:rsidTr="008D31F1">
        <w:trPr>
          <w:trHeight w:val="320"/>
          <w:ins w:id="363" w:author="Ryan Eckert" w:date="2020-03-27T02:30:00Z"/>
        </w:trPr>
        <w:tc>
          <w:tcPr>
            <w:tcW w:w="1530" w:type="dxa"/>
            <w:tcBorders>
              <w:top w:val="nil"/>
              <w:left w:val="nil"/>
              <w:bottom w:val="nil"/>
              <w:right w:val="nil"/>
            </w:tcBorders>
            <w:shd w:val="clear" w:color="auto" w:fill="auto"/>
            <w:noWrap/>
            <w:vAlign w:val="bottom"/>
            <w:hideMark/>
          </w:tcPr>
          <w:p w14:paraId="2C6F5672" w14:textId="77777777" w:rsidR="008D31F1" w:rsidRPr="008D31F1" w:rsidRDefault="008D31F1" w:rsidP="008D31F1">
            <w:pPr>
              <w:rPr>
                <w:ins w:id="364"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46541055" w14:textId="77777777" w:rsidR="008D31F1" w:rsidRPr="008D31F1" w:rsidRDefault="008D31F1" w:rsidP="008D31F1">
            <w:pPr>
              <w:rPr>
                <w:ins w:id="365"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22035A35" w14:textId="77777777" w:rsidR="008D31F1" w:rsidRPr="008D31F1" w:rsidRDefault="008D31F1" w:rsidP="008D31F1">
            <w:pPr>
              <w:rPr>
                <w:ins w:id="366"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75A8681C" w14:textId="77777777" w:rsidR="008D31F1" w:rsidRPr="008D31F1" w:rsidRDefault="008D31F1" w:rsidP="008D31F1">
            <w:pPr>
              <w:rPr>
                <w:ins w:id="367"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58AEF79A" w14:textId="77777777" w:rsidR="008D31F1" w:rsidRPr="008D31F1" w:rsidRDefault="008D31F1" w:rsidP="008D31F1">
            <w:pPr>
              <w:rPr>
                <w:ins w:id="368" w:author="Ryan Eckert" w:date="2020-03-27T02:30:00Z"/>
                <w:rFonts w:eastAsia="Times New Roman"/>
                <w:color w:val="000000"/>
              </w:rPr>
            </w:pPr>
            <w:ins w:id="369" w:author="Ryan Eckert" w:date="2020-03-27T02:30:00Z">
              <w:r w:rsidRPr="008D31F1">
                <w:rPr>
                  <w:rFonts w:eastAsia="Times New Roman"/>
                  <w:color w:val="000000"/>
                </w:rPr>
                <w:t>Hard bottom</w:t>
              </w:r>
            </w:ins>
          </w:p>
        </w:tc>
        <w:tc>
          <w:tcPr>
            <w:tcW w:w="1573" w:type="dxa"/>
            <w:tcBorders>
              <w:top w:val="nil"/>
              <w:left w:val="nil"/>
              <w:bottom w:val="nil"/>
              <w:right w:val="nil"/>
            </w:tcBorders>
            <w:shd w:val="clear" w:color="auto" w:fill="auto"/>
            <w:noWrap/>
            <w:vAlign w:val="center"/>
            <w:hideMark/>
          </w:tcPr>
          <w:p w14:paraId="4B5DAB7B" w14:textId="77777777" w:rsidR="008D31F1" w:rsidRPr="008D31F1" w:rsidRDefault="008D31F1" w:rsidP="008D31F1">
            <w:pPr>
              <w:rPr>
                <w:ins w:id="370" w:author="Ryan Eckert" w:date="2020-03-27T02:30:00Z"/>
                <w:rFonts w:eastAsia="Times New Roman"/>
                <w:color w:val="000000"/>
              </w:rPr>
            </w:pPr>
            <w:ins w:id="371" w:author="Ryan Eckert" w:date="2020-03-27T02:30:00Z">
              <w:r w:rsidRPr="008D31F1">
                <w:rPr>
                  <w:rFonts w:eastAsia="Times New Roman"/>
                  <w:color w:val="000000"/>
                </w:rPr>
                <w:t>13.03%</w:t>
              </w:r>
            </w:ins>
          </w:p>
        </w:tc>
      </w:tr>
      <w:tr w:rsidR="008D31F1" w:rsidRPr="008D31F1" w14:paraId="0A5185FB" w14:textId="77777777" w:rsidTr="008D31F1">
        <w:trPr>
          <w:trHeight w:val="320"/>
          <w:ins w:id="372" w:author="Ryan Eckert" w:date="2020-03-27T02:30:00Z"/>
        </w:trPr>
        <w:tc>
          <w:tcPr>
            <w:tcW w:w="1530" w:type="dxa"/>
            <w:tcBorders>
              <w:top w:val="nil"/>
              <w:left w:val="nil"/>
              <w:bottom w:val="nil"/>
              <w:right w:val="nil"/>
            </w:tcBorders>
            <w:shd w:val="clear" w:color="auto" w:fill="auto"/>
            <w:noWrap/>
            <w:vAlign w:val="bottom"/>
            <w:hideMark/>
          </w:tcPr>
          <w:p w14:paraId="04D85BC2" w14:textId="77777777" w:rsidR="008D31F1" w:rsidRPr="008D31F1" w:rsidRDefault="008D31F1" w:rsidP="008D31F1">
            <w:pPr>
              <w:rPr>
                <w:ins w:id="373"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7B44D6D2" w14:textId="77777777" w:rsidR="008D31F1" w:rsidRPr="008D31F1" w:rsidRDefault="008D31F1" w:rsidP="008D31F1">
            <w:pPr>
              <w:rPr>
                <w:ins w:id="374"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1AF24315" w14:textId="77777777" w:rsidR="008D31F1" w:rsidRPr="008D31F1" w:rsidRDefault="008D31F1" w:rsidP="008D31F1">
            <w:pPr>
              <w:rPr>
                <w:ins w:id="375" w:author="Ryan Eckert" w:date="2020-03-27T02:30:00Z"/>
                <w:rFonts w:eastAsia="Times New Roman"/>
                <w:color w:val="000000"/>
              </w:rPr>
            </w:pPr>
            <w:ins w:id="376" w:author="Ryan Eckert" w:date="2020-03-27T02:30:00Z">
              <w:r w:rsidRPr="008D31F1">
                <w:rPr>
                  <w:rFonts w:eastAsia="Times New Roman"/>
                  <w:color w:val="000000"/>
                </w:rPr>
                <w:t>West FGB</w:t>
              </w:r>
            </w:ins>
          </w:p>
        </w:tc>
        <w:tc>
          <w:tcPr>
            <w:tcW w:w="1285" w:type="dxa"/>
            <w:tcBorders>
              <w:top w:val="nil"/>
              <w:left w:val="nil"/>
              <w:bottom w:val="nil"/>
              <w:right w:val="nil"/>
            </w:tcBorders>
            <w:shd w:val="clear" w:color="auto" w:fill="auto"/>
            <w:noWrap/>
            <w:vAlign w:val="center"/>
            <w:hideMark/>
          </w:tcPr>
          <w:p w14:paraId="5B043BCB" w14:textId="77777777" w:rsidR="008D31F1" w:rsidRPr="008D31F1" w:rsidRDefault="008D31F1" w:rsidP="008D31F1">
            <w:pPr>
              <w:rPr>
                <w:ins w:id="377" w:author="Ryan Eckert" w:date="2020-03-27T02:30:00Z"/>
                <w:rFonts w:eastAsia="Times New Roman"/>
                <w:color w:val="000000"/>
              </w:rPr>
            </w:pPr>
            <w:ins w:id="378" w:author="Ryan Eckert" w:date="2020-03-27T02:30:00Z">
              <w:r w:rsidRPr="008D31F1">
                <w:rPr>
                  <w:rFonts w:eastAsia="Times New Roman"/>
                  <w:color w:val="000000"/>
                </w:rPr>
                <w:t>61.51%</w:t>
              </w:r>
            </w:ins>
          </w:p>
        </w:tc>
        <w:tc>
          <w:tcPr>
            <w:tcW w:w="1800" w:type="dxa"/>
            <w:tcBorders>
              <w:top w:val="nil"/>
              <w:left w:val="nil"/>
              <w:bottom w:val="nil"/>
              <w:right w:val="nil"/>
            </w:tcBorders>
            <w:shd w:val="clear" w:color="auto" w:fill="auto"/>
            <w:noWrap/>
            <w:vAlign w:val="center"/>
            <w:hideMark/>
          </w:tcPr>
          <w:p w14:paraId="4C76B94E" w14:textId="77777777" w:rsidR="008D31F1" w:rsidRPr="008D31F1" w:rsidRDefault="008D31F1" w:rsidP="008D31F1">
            <w:pPr>
              <w:rPr>
                <w:ins w:id="379" w:author="Ryan Eckert" w:date="2020-03-27T02:30:00Z"/>
                <w:rFonts w:eastAsia="Times New Roman"/>
                <w:color w:val="000000"/>
              </w:rPr>
            </w:pPr>
            <w:ins w:id="380" w:author="Ryan Eckert" w:date="2020-03-27T02:30:00Z">
              <w:r w:rsidRPr="008D31F1">
                <w:rPr>
                  <w:rFonts w:eastAsia="Times New Roman"/>
                  <w:color w:val="000000"/>
                </w:rPr>
                <w:t>Soft bottom</w:t>
              </w:r>
            </w:ins>
          </w:p>
        </w:tc>
        <w:tc>
          <w:tcPr>
            <w:tcW w:w="1573" w:type="dxa"/>
            <w:tcBorders>
              <w:top w:val="nil"/>
              <w:left w:val="nil"/>
              <w:bottom w:val="nil"/>
              <w:right w:val="nil"/>
            </w:tcBorders>
            <w:shd w:val="clear" w:color="auto" w:fill="auto"/>
            <w:noWrap/>
            <w:vAlign w:val="center"/>
            <w:hideMark/>
          </w:tcPr>
          <w:p w14:paraId="01AFC805" w14:textId="77777777" w:rsidR="008D31F1" w:rsidRPr="008D31F1" w:rsidRDefault="008D31F1" w:rsidP="008D31F1">
            <w:pPr>
              <w:rPr>
                <w:ins w:id="381" w:author="Ryan Eckert" w:date="2020-03-27T02:30:00Z"/>
                <w:rFonts w:eastAsia="Times New Roman"/>
                <w:color w:val="000000"/>
              </w:rPr>
            </w:pPr>
            <w:ins w:id="382" w:author="Ryan Eckert" w:date="2020-03-27T02:30:00Z">
              <w:r w:rsidRPr="008D31F1">
                <w:rPr>
                  <w:rFonts w:eastAsia="Times New Roman"/>
                  <w:color w:val="000000"/>
                </w:rPr>
                <w:t>78.60%</w:t>
              </w:r>
            </w:ins>
          </w:p>
        </w:tc>
      </w:tr>
      <w:tr w:rsidR="008D31F1" w:rsidRPr="008D31F1" w14:paraId="2C4269FC" w14:textId="77777777" w:rsidTr="008D31F1">
        <w:trPr>
          <w:trHeight w:val="320"/>
          <w:ins w:id="383" w:author="Ryan Eckert" w:date="2020-03-27T02:30:00Z"/>
        </w:trPr>
        <w:tc>
          <w:tcPr>
            <w:tcW w:w="1530" w:type="dxa"/>
            <w:tcBorders>
              <w:top w:val="nil"/>
              <w:left w:val="nil"/>
              <w:bottom w:val="nil"/>
              <w:right w:val="nil"/>
            </w:tcBorders>
            <w:shd w:val="clear" w:color="auto" w:fill="auto"/>
            <w:noWrap/>
            <w:vAlign w:val="bottom"/>
            <w:hideMark/>
          </w:tcPr>
          <w:p w14:paraId="40FDAF4F" w14:textId="77777777" w:rsidR="008D31F1" w:rsidRPr="008D31F1" w:rsidRDefault="008D31F1" w:rsidP="008D31F1">
            <w:pPr>
              <w:rPr>
                <w:ins w:id="384"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5F3B2E68" w14:textId="77777777" w:rsidR="008D31F1" w:rsidRPr="008D31F1" w:rsidRDefault="008D31F1" w:rsidP="008D31F1">
            <w:pPr>
              <w:rPr>
                <w:ins w:id="385"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7C703B45" w14:textId="77777777" w:rsidR="008D31F1" w:rsidRPr="008D31F1" w:rsidRDefault="008D31F1" w:rsidP="008D31F1">
            <w:pPr>
              <w:rPr>
                <w:ins w:id="386" w:author="Ryan Eckert" w:date="2020-03-27T02:30:00Z"/>
                <w:rFonts w:eastAsia="Times New Roman"/>
                <w:color w:val="000000"/>
              </w:rPr>
            </w:pPr>
            <w:ins w:id="387" w:author="Ryan Eckert" w:date="2020-03-27T02:30:00Z">
              <w:r w:rsidRPr="008D31F1">
                <w:rPr>
                  <w:rFonts w:eastAsia="Times New Roman"/>
                  <w:color w:val="000000"/>
                </w:rPr>
                <w:t>East FGB</w:t>
              </w:r>
            </w:ins>
          </w:p>
        </w:tc>
        <w:tc>
          <w:tcPr>
            <w:tcW w:w="1285" w:type="dxa"/>
            <w:tcBorders>
              <w:top w:val="nil"/>
              <w:left w:val="nil"/>
              <w:bottom w:val="nil"/>
              <w:right w:val="nil"/>
            </w:tcBorders>
            <w:shd w:val="clear" w:color="auto" w:fill="auto"/>
            <w:noWrap/>
            <w:vAlign w:val="center"/>
            <w:hideMark/>
          </w:tcPr>
          <w:p w14:paraId="789ED10E" w14:textId="77777777" w:rsidR="008D31F1" w:rsidRPr="008D31F1" w:rsidRDefault="008D31F1" w:rsidP="008D31F1">
            <w:pPr>
              <w:rPr>
                <w:ins w:id="388" w:author="Ryan Eckert" w:date="2020-03-27T02:30:00Z"/>
                <w:rFonts w:eastAsia="Times New Roman"/>
                <w:color w:val="000000"/>
              </w:rPr>
            </w:pPr>
            <w:ins w:id="389" w:author="Ryan Eckert" w:date="2020-03-27T02:30:00Z">
              <w:r w:rsidRPr="008D31F1">
                <w:rPr>
                  <w:rFonts w:eastAsia="Times New Roman"/>
                  <w:color w:val="000000"/>
                </w:rPr>
                <w:t>53.83</w:t>
              </w:r>
            </w:ins>
          </w:p>
        </w:tc>
        <w:tc>
          <w:tcPr>
            <w:tcW w:w="1800" w:type="dxa"/>
            <w:tcBorders>
              <w:top w:val="nil"/>
              <w:left w:val="nil"/>
              <w:bottom w:val="nil"/>
              <w:right w:val="nil"/>
            </w:tcBorders>
            <w:shd w:val="clear" w:color="auto" w:fill="auto"/>
            <w:noWrap/>
            <w:vAlign w:val="center"/>
            <w:hideMark/>
          </w:tcPr>
          <w:p w14:paraId="7FC70430" w14:textId="77777777" w:rsidR="008D31F1" w:rsidRPr="008D31F1" w:rsidRDefault="008D31F1" w:rsidP="008D31F1">
            <w:pPr>
              <w:rPr>
                <w:ins w:id="390" w:author="Ryan Eckert" w:date="2020-03-27T02:30:00Z"/>
                <w:rFonts w:eastAsia="Times New Roman"/>
                <w:color w:val="000000"/>
              </w:rPr>
            </w:pPr>
            <w:ins w:id="391" w:author="Ryan Eckert" w:date="2020-03-27T02:30:00Z">
              <w:r w:rsidRPr="008D31F1">
                <w:rPr>
                  <w:rFonts w:eastAsia="Times New Roman"/>
                  <w:color w:val="000000"/>
                </w:rPr>
                <w:t>Soft bottom</w:t>
              </w:r>
            </w:ins>
          </w:p>
        </w:tc>
        <w:tc>
          <w:tcPr>
            <w:tcW w:w="1573" w:type="dxa"/>
            <w:tcBorders>
              <w:top w:val="nil"/>
              <w:left w:val="nil"/>
              <w:bottom w:val="nil"/>
              <w:right w:val="nil"/>
            </w:tcBorders>
            <w:shd w:val="clear" w:color="auto" w:fill="auto"/>
            <w:noWrap/>
            <w:vAlign w:val="center"/>
            <w:hideMark/>
          </w:tcPr>
          <w:p w14:paraId="10F89A41" w14:textId="77777777" w:rsidR="008D31F1" w:rsidRPr="008D31F1" w:rsidRDefault="008D31F1" w:rsidP="008D31F1">
            <w:pPr>
              <w:rPr>
                <w:ins w:id="392" w:author="Ryan Eckert" w:date="2020-03-27T02:30:00Z"/>
                <w:rFonts w:eastAsia="Times New Roman"/>
                <w:color w:val="000000"/>
              </w:rPr>
            </w:pPr>
            <w:ins w:id="393" w:author="Ryan Eckert" w:date="2020-03-27T02:30:00Z">
              <w:r w:rsidRPr="008D31F1">
                <w:rPr>
                  <w:rFonts w:eastAsia="Times New Roman"/>
                  <w:color w:val="000000"/>
                </w:rPr>
                <w:t>73.42%</w:t>
              </w:r>
            </w:ins>
          </w:p>
        </w:tc>
      </w:tr>
      <w:tr w:rsidR="008D31F1" w:rsidRPr="008D31F1" w14:paraId="2E407364" w14:textId="77777777" w:rsidTr="008D31F1">
        <w:trPr>
          <w:trHeight w:val="320"/>
          <w:ins w:id="394" w:author="Ryan Eckert" w:date="2020-03-27T02:30:00Z"/>
        </w:trPr>
        <w:tc>
          <w:tcPr>
            <w:tcW w:w="1530" w:type="dxa"/>
            <w:tcBorders>
              <w:top w:val="nil"/>
              <w:left w:val="nil"/>
              <w:bottom w:val="nil"/>
              <w:right w:val="nil"/>
            </w:tcBorders>
            <w:shd w:val="clear" w:color="auto" w:fill="auto"/>
            <w:noWrap/>
            <w:vAlign w:val="center"/>
            <w:hideMark/>
          </w:tcPr>
          <w:p w14:paraId="0AE8AF22" w14:textId="77777777" w:rsidR="008D31F1" w:rsidRPr="008D31F1" w:rsidRDefault="008D31F1" w:rsidP="008D31F1">
            <w:pPr>
              <w:rPr>
                <w:ins w:id="395" w:author="Ryan Eckert" w:date="2020-03-27T02:30:00Z"/>
                <w:rFonts w:eastAsia="Times New Roman"/>
                <w:color w:val="000000"/>
              </w:rPr>
            </w:pPr>
            <w:ins w:id="396" w:author="Ryan Eckert" w:date="2020-03-27T02:30:00Z">
              <w:r w:rsidRPr="008D31F1">
                <w:rPr>
                  <w:rFonts w:eastAsia="Times New Roman"/>
                  <w:color w:val="000000"/>
                </w:rPr>
                <w:t>Coral density</w:t>
              </w:r>
            </w:ins>
          </w:p>
        </w:tc>
        <w:tc>
          <w:tcPr>
            <w:tcW w:w="1286" w:type="dxa"/>
            <w:tcBorders>
              <w:top w:val="nil"/>
              <w:left w:val="nil"/>
              <w:bottom w:val="nil"/>
              <w:right w:val="nil"/>
            </w:tcBorders>
            <w:shd w:val="clear" w:color="auto" w:fill="auto"/>
            <w:noWrap/>
            <w:vAlign w:val="center"/>
            <w:hideMark/>
          </w:tcPr>
          <w:p w14:paraId="1B9362E0" w14:textId="77777777" w:rsidR="008D31F1" w:rsidRPr="008D31F1" w:rsidRDefault="008D31F1" w:rsidP="008D31F1">
            <w:pPr>
              <w:rPr>
                <w:ins w:id="397" w:author="Ryan Eckert" w:date="2020-03-27T02:30:00Z"/>
                <w:rFonts w:eastAsia="Times New Roman"/>
                <w:color w:val="000000"/>
              </w:rPr>
            </w:pPr>
            <w:ins w:id="398" w:author="Ryan Eckert" w:date="2020-03-27T02:30:00Z">
              <w:r w:rsidRPr="008D31F1">
                <w:rPr>
                  <w:rFonts w:eastAsia="Times New Roman"/>
                  <w:color w:val="000000"/>
                </w:rPr>
                <w:t>Minor taxa</w:t>
              </w:r>
            </w:ins>
          </w:p>
        </w:tc>
        <w:tc>
          <w:tcPr>
            <w:tcW w:w="1209" w:type="dxa"/>
            <w:tcBorders>
              <w:top w:val="nil"/>
              <w:left w:val="nil"/>
              <w:bottom w:val="nil"/>
              <w:right w:val="nil"/>
            </w:tcBorders>
            <w:shd w:val="clear" w:color="auto" w:fill="auto"/>
            <w:noWrap/>
            <w:vAlign w:val="center"/>
            <w:hideMark/>
          </w:tcPr>
          <w:p w14:paraId="0044F5B5" w14:textId="77777777" w:rsidR="008D31F1" w:rsidRPr="008D31F1" w:rsidRDefault="008D31F1" w:rsidP="008D31F1">
            <w:pPr>
              <w:rPr>
                <w:ins w:id="399" w:author="Ryan Eckert" w:date="2020-03-27T02:30:00Z"/>
                <w:rFonts w:eastAsia="Times New Roman"/>
                <w:color w:val="000000"/>
              </w:rPr>
            </w:pPr>
            <w:ins w:id="400" w:author="Ryan Eckert" w:date="2020-03-27T02:30:00Z">
              <w:r w:rsidRPr="008D31F1">
                <w:rPr>
                  <w:rFonts w:eastAsia="Times New Roman"/>
                  <w:color w:val="000000"/>
                </w:rPr>
                <w:t>Bright</w:t>
              </w:r>
            </w:ins>
          </w:p>
        </w:tc>
        <w:tc>
          <w:tcPr>
            <w:tcW w:w="1285" w:type="dxa"/>
            <w:tcBorders>
              <w:top w:val="nil"/>
              <w:left w:val="nil"/>
              <w:bottom w:val="nil"/>
              <w:right w:val="nil"/>
            </w:tcBorders>
            <w:shd w:val="clear" w:color="auto" w:fill="auto"/>
            <w:noWrap/>
            <w:vAlign w:val="center"/>
            <w:hideMark/>
          </w:tcPr>
          <w:p w14:paraId="7092DB6C" w14:textId="77777777" w:rsidR="008D31F1" w:rsidRPr="008D31F1" w:rsidRDefault="008D31F1" w:rsidP="008D31F1">
            <w:pPr>
              <w:rPr>
                <w:ins w:id="401" w:author="Ryan Eckert" w:date="2020-03-27T02:30:00Z"/>
                <w:rFonts w:eastAsia="Times New Roman"/>
                <w:color w:val="000000"/>
              </w:rPr>
            </w:pPr>
            <w:ins w:id="402" w:author="Ryan Eckert" w:date="2020-03-27T02:30:00Z">
              <w:r w:rsidRPr="008D31F1">
                <w:rPr>
                  <w:rFonts w:eastAsia="Times New Roman"/>
                  <w:color w:val="000000"/>
                </w:rPr>
                <w:t>30.18%</w:t>
              </w:r>
            </w:ins>
          </w:p>
        </w:tc>
        <w:tc>
          <w:tcPr>
            <w:tcW w:w="1800" w:type="dxa"/>
            <w:tcBorders>
              <w:top w:val="nil"/>
              <w:left w:val="nil"/>
              <w:bottom w:val="nil"/>
              <w:right w:val="nil"/>
            </w:tcBorders>
            <w:shd w:val="clear" w:color="auto" w:fill="auto"/>
            <w:noWrap/>
            <w:vAlign w:val="center"/>
            <w:hideMark/>
          </w:tcPr>
          <w:p w14:paraId="4CF8A0B1" w14:textId="77777777" w:rsidR="008D31F1" w:rsidRPr="008D31F1" w:rsidRDefault="008D31F1" w:rsidP="008D31F1">
            <w:pPr>
              <w:rPr>
                <w:ins w:id="403" w:author="Ryan Eckert" w:date="2020-03-27T02:30:00Z"/>
                <w:rFonts w:eastAsia="Times New Roman"/>
                <w:i/>
                <w:iCs/>
                <w:color w:val="000000"/>
              </w:rPr>
            </w:pPr>
            <w:proofErr w:type="spellStart"/>
            <w:ins w:id="404" w:author="Ryan Eckert" w:date="2020-03-27T02:30:00Z">
              <w:r w:rsidRPr="008D31F1">
                <w:rPr>
                  <w:rFonts w:eastAsia="Times New Roman"/>
                  <w:i/>
                  <w:iCs/>
                  <w:color w:val="000000"/>
                </w:rPr>
                <w:t>Madracis</w:t>
              </w:r>
              <w:proofErr w:type="spellEnd"/>
              <w:r w:rsidRPr="008D31F1">
                <w:rPr>
                  <w:rFonts w:eastAsia="Times New Roman"/>
                  <w:i/>
                  <w:iCs/>
                  <w:color w:val="000000"/>
                </w:rPr>
                <w:t xml:space="preserve"> </w:t>
              </w:r>
              <w:r w:rsidRPr="008D31F1">
                <w:rPr>
                  <w:rFonts w:eastAsia="Times New Roman"/>
                  <w:color w:val="000000"/>
                </w:rPr>
                <w:t>sp.</w:t>
              </w:r>
            </w:ins>
          </w:p>
        </w:tc>
        <w:tc>
          <w:tcPr>
            <w:tcW w:w="1573" w:type="dxa"/>
            <w:tcBorders>
              <w:top w:val="nil"/>
              <w:left w:val="nil"/>
              <w:bottom w:val="nil"/>
              <w:right w:val="nil"/>
            </w:tcBorders>
            <w:shd w:val="clear" w:color="auto" w:fill="auto"/>
            <w:noWrap/>
            <w:vAlign w:val="center"/>
            <w:hideMark/>
          </w:tcPr>
          <w:p w14:paraId="79398216" w14:textId="77777777" w:rsidR="008D31F1" w:rsidRPr="008D31F1" w:rsidRDefault="008D31F1" w:rsidP="008D31F1">
            <w:pPr>
              <w:rPr>
                <w:ins w:id="405" w:author="Ryan Eckert" w:date="2020-03-27T02:30:00Z"/>
                <w:rFonts w:eastAsia="Times New Roman"/>
                <w:color w:val="000000"/>
              </w:rPr>
            </w:pPr>
            <w:ins w:id="406" w:author="Ryan Eckert" w:date="2020-03-27T02:30:00Z">
              <w:r w:rsidRPr="008D31F1">
                <w:rPr>
                  <w:rFonts w:eastAsia="Times New Roman"/>
                  <w:color w:val="000000"/>
                </w:rPr>
                <w:t>65.50%</w:t>
              </w:r>
            </w:ins>
          </w:p>
        </w:tc>
      </w:tr>
      <w:tr w:rsidR="008D31F1" w:rsidRPr="008D31F1" w14:paraId="1E87C08C" w14:textId="77777777" w:rsidTr="008D31F1">
        <w:trPr>
          <w:trHeight w:val="320"/>
          <w:ins w:id="407" w:author="Ryan Eckert" w:date="2020-03-27T02:30:00Z"/>
        </w:trPr>
        <w:tc>
          <w:tcPr>
            <w:tcW w:w="1530" w:type="dxa"/>
            <w:tcBorders>
              <w:top w:val="nil"/>
              <w:left w:val="nil"/>
              <w:bottom w:val="nil"/>
              <w:right w:val="nil"/>
            </w:tcBorders>
            <w:shd w:val="clear" w:color="auto" w:fill="auto"/>
            <w:noWrap/>
            <w:vAlign w:val="bottom"/>
            <w:hideMark/>
          </w:tcPr>
          <w:p w14:paraId="79977E4B" w14:textId="77777777" w:rsidR="008D31F1" w:rsidRPr="008D31F1" w:rsidRDefault="008D31F1" w:rsidP="008D31F1">
            <w:pPr>
              <w:rPr>
                <w:ins w:id="408"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43D50193" w14:textId="77777777" w:rsidR="008D31F1" w:rsidRPr="008D31F1" w:rsidRDefault="008D31F1" w:rsidP="008D31F1">
            <w:pPr>
              <w:rPr>
                <w:ins w:id="409"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5DAA47D5" w14:textId="77777777" w:rsidR="008D31F1" w:rsidRPr="008D31F1" w:rsidRDefault="008D31F1" w:rsidP="008D31F1">
            <w:pPr>
              <w:rPr>
                <w:ins w:id="410"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689291A4" w14:textId="77777777" w:rsidR="008D31F1" w:rsidRPr="008D31F1" w:rsidRDefault="008D31F1" w:rsidP="008D31F1">
            <w:pPr>
              <w:rPr>
                <w:ins w:id="411"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59EA238F" w14:textId="77777777" w:rsidR="008D31F1" w:rsidRPr="008D31F1" w:rsidRDefault="008D31F1" w:rsidP="008D31F1">
            <w:pPr>
              <w:rPr>
                <w:ins w:id="412" w:author="Ryan Eckert" w:date="2020-03-27T02:30:00Z"/>
                <w:rFonts w:eastAsia="Times New Roman"/>
                <w:i/>
                <w:iCs/>
                <w:color w:val="000000"/>
              </w:rPr>
            </w:pPr>
            <w:proofErr w:type="spellStart"/>
            <w:ins w:id="413" w:author="Ryan Eckert" w:date="2020-03-27T02:30:00Z">
              <w:r w:rsidRPr="008D31F1">
                <w:rPr>
                  <w:rFonts w:eastAsia="Times New Roman"/>
                  <w:i/>
                  <w:iCs/>
                  <w:color w:val="000000"/>
                </w:rPr>
                <w:t>Leptogorgia</w:t>
              </w:r>
              <w:proofErr w:type="spellEnd"/>
              <w:r w:rsidRPr="008D31F1">
                <w:rPr>
                  <w:rFonts w:eastAsia="Times New Roman"/>
                  <w:i/>
                  <w:iCs/>
                  <w:color w:val="000000"/>
                </w:rPr>
                <w:t xml:space="preserve"> </w:t>
              </w:r>
              <w:r w:rsidRPr="008D31F1">
                <w:rPr>
                  <w:rFonts w:eastAsia="Times New Roman"/>
                  <w:color w:val="000000"/>
                </w:rPr>
                <w:t>sp.</w:t>
              </w:r>
            </w:ins>
          </w:p>
        </w:tc>
        <w:tc>
          <w:tcPr>
            <w:tcW w:w="1573" w:type="dxa"/>
            <w:tcBorders>
              <w:top w:val="nil"/>
              <w:left w:val="nil"/>
              <w:bottom w:val="nil"/>
              <w:right w:val="nil"/>
            </w:tcBorders>
            <w:shd w:val="clear" w:color="auto" w:fill="auto"/>
            <w:noWrap/>
            <w:vAlign w:val="center"/>
            <w:hideMark/>
          </w:tcPr>
          <w:p w14:paraId="0662FCC5" w14:textId="77777777" w:rsidR="008D31F1" w:rsidRPr="008D31F1" w:rsidRDefault="008D31F1" w:rsidP="008D31F1">
            <w:pPr>
              <w:rPr>
                <w:ins w:id="414" w:author="Ryan Eckert" w:date="2020-03-27T02:30:00Z"/>
                <w:rFonts w:eastAsia="Times New Roman"/>
                <w:color w:val="000000"/>
              </w:rPr>
            </w:pPr>
            <w:ins w:id="415" w:author="Ryan Eckert" w:date="2020-03-27T02:30:00Z">
              <w:r w:rsidRPr="008D31F1">
                <w:rPr>
                  <w:rFonts w:eastAsia="Times New Roman"/>
                  <w:color w:val="000000"/>
                </w:rPr>
                <w:t>8.86%</w:t>
              </w:r>
            </w:ins>
          </w:p>
        </w:tc>
      </w:tr>
      <w:tr w:rsidR="008D31F1" w:rsidRPr="008D31F1" w14:paraId="71B534EB" w14:textId="77777777" w:rsidTr="008D31F1">
        <w:trPr>
          <w:trHeight w:val="320"/>
          <w:ins w:id="416" w:author="Ryan Eckert" w:date="2020-03-27T02:30:00Z"/>
        </w:trPr>
        <w:tc>
          <w:tcPr>
            <w:tcW w:w="1530" w:type="dxa"/>
            <w:tcBorders>
              <w:top w:val="nil"/>
              <w:left w:val="nil"/>
              <w:bottom w:val="nil"/>
              <w:right w:val="nil"/>
            </w:tcBorders>
            <w:shd w:val="clear" w:color="auto" w:fill="auto"/>
            <w:noWrap/>
            <w:vAlign w:val="bottom"/>
            <w:hideMark/>
          </w:tcPr>
          <w:p w14:paraId="58F2906D" w14:textId="77777777" w:rsidR="008D31F1" w:rsidRPr="008D31F1" w:rsidRDefault="008D31F1" w:rsidP="008D31F1">
            <w:pPr>
              <w:rPr>
                <w:ins w:id="417"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6C9B9012" w14:textId="77777777" w:rsidR="008D31F1" w:rsidRPr="008D31F1" w:rsidRDefault="008D31F1" w:rsidP="008D31F1">
            <w:pPr>
              <w:rPr>
                <w:ins w:id="418"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26F2E0A7" w14:textId="77777777" w:rsidR="008D31F1" w:rsidRPr="008D31F1" w:rsidRDefault="008D31F1" w:rsidP="008D31F1">
            <w:pPr>
              <w:rPr>
                <w:ins w:id="419" w:author="Ryan Eckert" w:date="2020-03-27T02:30:00Z"/>
                <w:rFonts w:eastAsia="Times New Roman"/>
                <w:color w:val="000000"/>
              </w:rPr>
            </w:pPr>
            <w:ins w:id="420" w:author="Ryan Eckert" w:date="2020-03-27T02:30:00Z">
              <w:r w:rsidRPr="008D31F1">
                <w:rPr>
                  <w:rFonts w:eastAsia="Times New Roman"/>
                  <w:color w:val="000000"/>
                </w:rPr>
                <w:t>Geyer</w:t>
              </w:r>
            </w:ins>
          </w:p>
        </w:tc>
        <w:tc>
          <w:tcPr>
            <w:tcW w:w="1285" w:type="dxa"/>
            <w:tcBorders>
              <w:top w:val="nil"/>
              <w:left w:val="nil"/>
              <w:bottom w:val="nil"/>
              <w:right w:val="nil"/>
            </w:tcBorders>
            <w:shd w:val="clear" w:color="auto" w:fill="auto"/>
            <w:noWrap/>
            <w:vAlign w:val="center"/>
            <w:hideMark/>
          </w:tcPr>
          <w:p w14:paraId="4EA11F8A" w14:textId="77777777" w:rsidR="008D31F1" w:rsidRPr="008D31F1" w:rsidRDefault="008D31F1" w:rsidP="008D31F1">
            <w:pPr>
              <w:rPr>
                <w:ins w:id="421" w:author="Ryan Eckert" w:date="2020-03-27T02:30:00Z"/>
                <w:rFonts w:eastAsia="Times New Roman"/>
                <w:color w:val="000000"/>
              </w:rPr>
            </w:pPr>
            <w:ins w:id="422" w:author="Ryan Eckert" w:date="2020-03-27T02:30:00Z">
              <w:r w:rsidRPr="008D31F1">
                <w:rPr>
                  <w:rFonts w:eastAsia="Times New Roman"/>
                  <w:color w:val="000000"/>
                </w:rPr>
                <w:t>24.81%</w:t>
              </w:r>
            </w:ins>
          </w:p>
        </w:tc>
        <w:tc>
          <w:tcPr>
            <w:tcW w:w="1800" w:type="dxa"/>
            <w:tcBorders>
              <w:top w:val="nil"/>
              <w:left w:val="nil"/>
              <w:bottom w:val="nil"/>
              <w:right w:val="nil"/>
            </w:tcBorders>
            <w:shd w:val="clear" w:color="auto" w:fill="auto"/>
            <w:noWrap/>
            <w:vAlign w:val="center"/>
            <w:hideMark/>
          </w:tcPr>
          <w:p w14:paraId="1643C5CE" w14:textId="77777777" w:rsidR="008D31F1" w:rsidRPr="008D31F1" w:rsidRDefault="008D31F1" w:rsidP="008D31F1">
            <w:pPr>
              <w:rPr>
                <w:ins w:id="423" w:author="Ryan Eckert" w:date="2020-03-27T02:30:00Z"/>
                <w:rFonts w:eastAsia="Times New Roman"/>
                <w:i/>
                <w:iCs/>
                <w:color w:val="000000"/>
              </w:rPr>
            </w:pPr>
            <w:proofErr w:type="spellStart"/>
            <w:ins w:id="424" w:author="Ryan Eckert" w:date="2020-03-27T02:30:00Z">
              <w:r w:rsidRPr="008D31F1">
                <w:rPr>
                  <w:rFonts w:eastAsia="Times New Roman"/>
                  <w:i/>
                  <w:iCs/>
                  <w:color w:val="000000"/>
                </w:rPr>
                <w:t>Stichopathes</w:t>
              </w:r>
              <w:proofErr w:type="spellEnd"/>
              <w:r w:rsidRPr="008D31F1">
                <w:rPr>
                  <w:rFonts w:eastAsia="Times New Roman"/>
                  <w:i/>
                  <w:iCs/>
                  <w:color w:val="000000"/>
                </w:rPr>
                <w:t xml:space="preserve"> </w:t>
              </w:r>
              <w:r w:rsidRPr="008D31F1">
                <w:rPr>
                  <w:rFonts w:eastAsia="Times New Roman"/>
                  <w:color w:val="000000"/>
                </w:rPr>
                <w:t>sp.</w:t>
              </w:r>
            </w:ins>
          </w:p>
        </w:tc>
        <w:tc>
          <w:tcPr>
            <w:tcW w:w="1573" w:type="dxa"/>
            <w:tcBorders>
              <w:top w:val="nil"/>
              <w:left w:val="nil"/>
              <w:bottom w:val="nil"/>
              <w:right w:val="nil"/>
            </w:tcBorders>
            <w:shd w:val="clear" w:color="auto" w:fill="auto"/>
            <w:noWrap/>
            <w:vAlign w:val="center"/>
            <w:hideMark/>
          </w:tcPr>
          <w:p w14:paraId="41082D0D" w14:textId="77777777" w:rsidR="008D31F1" w:rsidRPr="008D31F1" w:rsidRDefault="008D31F1" w:rsidP="008D31F1">
            <w:pPr>
              <w:rPr>
                <w:ins w:id="425" w:author="Ryan Eckert" w:date="2020-03-27T02:30:00Z"/>
                <w:rFonts w:eastAsia="Times New Roman"/>
                <w:color w:val="000000"/>
              </w:rPr>
            </w:pPr>
            <w:ins w:id="426" w:author="Ryan Eckert" w:date="2020-03-27T02:30:00Z">
              <w:r w:rsidRPr="008D31F1">
                <w:rPr>
                  <w:rFonts w:eastAsia="Times New Roman"/>
                  <w:color w:val="000000"/>
                </w:rPr>
                <w:t>28.85%</w:t>
              </w:r>
            </w:ins>
          </w:p>
        </w:tc>
      </w:tr>
      <w:tr w:rsidR="008D31F1" w:rsidRPr="008D31F1" w14:paraId="453678A8" w14:textId="77777777" w:rsidTr="008D31F1">
        <w:trPr>
          <w:trHeight w:val="320"/>
          <w:ins w:id="427" w:author="Ryan Eckert" w:date="2020-03-27T02:30:00Z"/>
        </w:trPr>
        <w:tc>
          <w:tcPr>
            <w:tcW w:w="1530" w:type="dxa"/>
            <w:tcBorders>
              <w:top w:val="nil"/>
              <w:left w:val="nil"/>
              <w:bottom w:val="nil"/>
              <w:right w:val="nil"/>
            </w:tcBorders>
            <w:shd w:val="clear" w:color="auto" w:fill="auto"/>
            <w:noWrap/>
            <w:vAlign w:val="bottom"/>
            <w:hideMark/>
          </w:tcPr>
          <w:p w14:paraId="4FBC1C79" w14:textId="77777777" w:rsidR="008D31F1" w:rsidRPr="008D31F1" w:rsidRDefault="008D31F1" w:rsidP="008D31F1">
            <w:pPr>
              <w:rPr>
                <w:ins w:id="428"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7E9D2698" w14:textId="77777777" w:rsidR="008D31F1" w:rsidRPr="008D31F1" w:rsidRDefault="008D31F1" w:rsidP="008D31F1">
            <w:pPr>
              <w:rPr>
                <w:ins w:id="429"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6DDE90D9" w14:textId="77777777" w:rsidR="008D31F1" w:rsidRPr="008D31F1" w:rsidRDefault="008D31F1" w:rsidP="008D31F1">
            <w:pPr>
              <w:rPr>
                <w:ins w:id="430"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0E67C9F3" w14:textId="77777777" w:rsidR="008D31F1" w:rsidRPr="008D31F1" w:rsidRDefault="008D31F1" w:rsidP="008D31F1">
            <w:pPr>
              <w:rPr>
                <w:ins w:id="431"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3EBB1F28" w14:textId="77777777" w:rsidR="008D31F1" w:rsidRPr="008D31F1" w:rsidRDefault="008D31F1" w:rsidP="008D31F1">
            <w:pPr>
              <w:rPr>
                <w:ins w:id="432" w:author="Ryan Eckert" w:date="2020-03-27T02:30:00Z"/>
                <w:rFonts w:eastAsia="Times New Roman"/>
                <w:color w:val="000000"/>
              </w:rPr>
            </w:pPr>
            <w:proofErr w:type="spellStart"/>
            <w:ins w:id="433" w:author="Ryan Eckert" w:date="2020-03-27T02:30:00Z">
              <w:r w:rsidRPr="008D31F1">
                <w:rPr>
                  <w:rFonts w:eastAsia="Times New Roman"/>
                  <w:color w:val="000000"/>
                </w:rPr>
                <w:t>Antipathidae</w:t>
              </w:r>
              <w:proofErr w:type="spellEnd"/>
              <w:r w:rsidRPr="008D31F1">
                <w:rPr>
                  <w:rFonts w:eastAsia="Times New Roman"/>
                  <w:i/>
                  <w:iCs/>
                  <w:color w:val="000000"/>
                </w:rPr>
                <w:t xml:space="preserve"> </w:t>
              </w:r>
            </w:ins>
          </w:p>
        </w:tc>
        <w:tc>
          <w:tcPr>
            <w:tcW w:w="1573" w:type="dxa"/>
            <w:tcBorders>
              <w:top w:val="nil"/>
              <w:left w:val="nil"/>
              <w:bottom w:val="nil"/>
              <w:right w:val="nil"/>
            </w:tcBorders>
            <w:shd w:val="clear" w:color="auto" w:fill="auto"/>
            <w:noWrap/>
            <w:vAlign w:val="center"/>
            <w:hideMark/>
          </w:tcPr>
          <w:p w14:paraId="2BA71DFF" w14:textId="77777777" w:rsidR="008D31F1" w:rsidRPr="008D31F1" w:rsidRDefault="008D31F1" w:rsidP="008D31F1">
            <w:pPr>
              <w:rPr>
                <w:ins w:id="434" w:author="Ryan Eckert" w:date="2020-03-27T02:30:00Z"/>
                <w:rFonts w:eastAsia="Times New Roman"/>
                <w:color w:val="000000"/>
              </w:rPr>
            </w:pPr>
            <w:ins w:id="435" w:author="Ryan Eckert" w:date="2020-03-27T02:30:00Z">
              <w:r w:rsidRPr="008D31F1">
                <w:rPr>
                  <w:rFonts w:eastAsia="Times New Roman"/>
                  <w:color w:val="000000"/>
                </w:rPr>
                <w:t>19.14%</w:t>
              </w:r>
            </w:ins>
          </w:p>
        </w:tc>
      </w:tr>
      <w:tr w:rsidR="008D31F1" w:rsidRPr="008D31F1" w14:paraId="293BF7FD" w14:textId="77777777" w:rsidTr="008D31F1">
        <w:trPr>
          <w:trHeight w:val="320"/>
          <w:ins w:id="436" w:author="Ryan Eckert" w:date="2020-03-27T02:30:00Z"/>
        </w:trPr>
        <w:tc>
          <w:tcPr>
            <w:tcW w:w="1530" w:type="dxa"/>
            <w:tcBorders>
              <w:top w:val="nil"/>
              <w:left w:val="nil"/>
              <w:bottom w:val="nil"/>
              <w:right w:val="nil"/>
            </w:tcBorders>
            <w:shd w:val="clear" w:color="auto" w:fill="auto"/>
            <w:noWrap/>
            <w:vAlign w:val="bottom"/>
            <w:hideMark/>
          </w:tcPr>
          <w:p w14:paraId="55BFA7A3" w14:textId="77777777" w:rsidR="008D31F1" w:rsidRPr="008D31F1" w:rsidRDefault="008D31F1" w:rsidP="008D31F1">
            <w:pPr>
              <w:rPr>
                <w:ins w:id="437"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348EF38E" w14:textId="77777777" w:rsidR="008D31F1" w:rsidRPr="008D31F1" w:rsidRDefault="008D31F1" w:rsidP="008D31F1">
            <w:pPr>
              <w:rPr>
                <w:ins w:id="438"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6B22522B" w14:textId="77777777" w:rsidR="008D31F1" w:rsidRPr="008D31F1" w:rsidRDefault="008D31F1" w:rsidP="008D31F1">
            <w:pPr>
              <w:rPr>
                <w:ins w:id="439"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1EB735AF" w14:textId="77777777" w:rsidR="008D31F1" w:rsidRPr="008D31F1" w:rsidRDefault="008D31F1" w:rsidP="008D31F1">
            <w:pPr>
              <w:rPr>
                <w:ins w:id="440"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75932A00" w14:textId="77777777" w:rsidR="008D31F1" w:rsidRPr="008D31F1" w:rsidRDefault="008D31F1" w:rsidP="008D31F1">
            <w:pPr>
              <w:rPr>
                <w:ins w:id="441" w:author="Ryan Eckert" w:date="2020-03-27T02:30:00Z"/>
                <w:rFonts w:eastAsia="Times New Roman"/>
                <w:i/>
                <w:iCs/>
                <w:color w:val="000000"/>
              </w:rPr>
            </w:pPr>
            <w:proofErr w:type="spellStart"/>
            <w:ins w:id="442" w:author="Ryan Eckert" w:date="2020-03-27T02:30:00Z">
              <w:r w:rsidRPr="008D31F1">
                <w:rPr>
                  <w:rFonts w:eastAsia="Times New Roman"/>
                  <w:i/>
                  <w:iCs/>
                  <w:color w:val="000000"/>
                </w:rPr>
                <w:t>Madracis</w:t>
              </w:r>
              <w:proofErr w:type="spellEnd"/>
              <w:r w:rsidRPr="008D31F1">
                <w:rPr>
                  <w:rFonts w:eastAsia="Times New Roman"/>
                  <w:i/>
                  <w:iCs/>
                  <w:color w:val="000000"/>
                </w:rPr>
                <w:t xml:space="preserve"> </w:t>
              </w:r>
              <w:r w:rsidRPr="008D31F1">
                <w:rPr>
                  <w:rFonts w:eastAsia="Times New Roman"/>
                  <w:color w:val="000000"/>
                </w:rPr>
                <w:t>sp.</w:t>
              </w:r>
            </w:ins>
          </w:p>
        </w:tc>
        <w:tc>
          <w:tcPr>
            <w:tcW w:w="1573" w:type="dxa"/>
            <w:tcBorders>
              <w:top w:val="nil"/>
              <w:left w:val="nil"/>
              <w:bottom w:val="nil"/>
              <w:right w:val="nil"/>
            </w:tcBorders>
            <w:shd w:val="clear" w:color="auto" w:fill="auto"/>
            <w:noWrap/>
            <w:vAlign w:val="center"/>
            <w:hideMark/>
          </w:tcPr>
          <w:p w14:paraId="29BF4161" w14:textId="77777777" w:rsidR="008D31F1" w:rsidRPr="008D31F1" w:rsidRDefault="008D31F1" w:rsidP="008D31F1">
            <w:pPr>
              <w:rPr>
                <w:ins w:id="443" w:author="Ryan Eckert" w:date="2020-03-27T02:30:00Z"/>
                <w:rFonts w:eastAsia="Times New Roman"/>
                <w:color w:val="000000"/>
              </w:rPr>
            </w:pPr>
            <w:ins w:id="444" w:author="Ryan Eckert" w:date="2020-03-27T02:30:00Z">
              <w:r w:rsidRPr="008D31F1">
                <w:rPr>
                  <w:rFonts w:eastAsia="Times New Roman"/>
                  <w:color w:val="000000"/>
                </w:rPr>
                <w:t>17.91%</w:t>
              </w:r>
            </w:ins>
          </w:p>
        </w:tc>
      </w:tr>
      <w:tr w:rsidR="008D31F1" w:rsidRPr="008D31F1" w14:paraId="5D328EEC" w14:textId="77777777" w:rsidTr="008D31F1">
        <w:trPr>
          <w:trHeight w:val="320"/>
          <w:ins w:id="445" w:author="Ryan Eckert" w:date="2020-03-27T02:30:00Z"/>
        </w:trPr>
        <w:tc>
          <w:tcPr>
            <w:tcW w:w="1530" w:type="dxa"/>
            <w:tcBorders>
              <w:top w:val="nil"/>
              <w:left w:val="nil"/>
              <w:bottom w:val="nil"/>
              <w:right w:val="nil"/>
            </w:tcBorders>
            <w:shd w:val="clear" w:color="auto" w:fill="auto"/>
            <w:noWrap/>
            <w:vAlign w:val="bottom"/>
            <w:hideMark/>
          </w:tcPr>
          <w:p w14:paraId="7CA55EE7" w14:textId="77777777" w:rsidR="008D31F1" w:rsidRPr="008D31F1" w:rsidRDefault="008D31F1" w:rsidP="008D31F1">
            <w:pPr>
              <w:rPr>
                <w:ins w:id="446"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6F36B462" w14:textId="77777777" w:rsidR="008D31F1" w:rsidRPr="008D31F1" w:rsidRDefault="008D31F1" w:rsidP="008D31F1">
            <w:pPr>
              <w:rPr>
                <w:ins w:id="447"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20B3062B" w14:textId="77777777" w:rsidR="008D31F1" w:rsidRPr="008D31F1" w:rsidRDefault="008D31F1" w:rsidP="008D31F1">
            <w:pPr>
              <w:rPr>
                <w:ins w:id="448"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0F006F20" w14:textId="77777777" w:rsidR="008D31F1" w:rsidRPr="008D31F1" w:rsidRDefault="008D31F1" w:rsidP="008D31F1">
            <w:pPr>
              <w:rPr>
                <w:ins w:id="449"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1EB3C763" w14:textId="77777777" w:rsidR="008D31F1" w:rsidRPr="008D31F1" w:rsidRDefault="008D31F1" w:rsidP="008D31F1">
            <w:pPr>
              <w:rPr>
                <w:ins w:id="450" w:author="Ryan Eckert" w:date="2020-03-27T02:30:00Z"/>
                <w:rFonts w:eastAsia="Times New Roman"/>
                <w:i/>
                <w:iCs/>
                <w:color w:val="000000"/>
              </w:rPr>
            </w:pPr>
            <w:proofErr w:type="spellStart"/>
            <w:ins w:id="451" w:author="Ryan Eckert" w:date="2020-03-27T02:30:00Z">
              <w:r w:rsidRPr="008D31F1">
                <w:rPr>
                  <w:rFonts w:eastAsia="Times New Roman"/>
                  <w:i/>
                  <w:iCs/>
                  <w:color w:val="000000"/>
                </w:rPr>
                <w:t>Leptogorgia</w:t>
              </w:r>
              <w:proofErr w:type="spellEnd"/>
              <w:r w:rsidRPr="008D31F1">
                <w:rPr>
                  <w:rFonts w:eastAsia="Times New Roman"/>
                  <w:i/>
                  <w:iCs/>
                  <w:color w:val="000000"/>
                </w:rPr>
                <w:t xml:space="preserve"> </w:t>
              </w:r>
              <w:r w:rsidRPr="008D31F1">
                <w:rPr>
                  <w:rFonts w:eastAsia="Times New Roman"/>
                  <w:color w:val="000000"/>
                </w:rPr>
                <w:t>sp.</w:t>
              </w:r>
            </w:ins>
          </w:p>
        </w:tc>
        <w:tc>
          <w:tcPr>
            <w:tcW w:w="1573" w:type="dxa"/>
            <w:tcBorders>
              <w:top w:val="nil"/>
              <w:left w:val="nil"/>
              <w:bottom w:val="nil"/>
              <w:right w:val="nil"/>
            </w:tcBorders>
            <w:shd w:val="clear" w:color="auto" w:fill="auto"/>
            <w:noWrap/>
            <w:vAlign w:val="center"/>
            <w:hideMark/>
          </w:tcPr>
          <w:p w14:paraId="71F4F39C" w14:textId="77777777" w:rsidR="008D31F1" w:rsidRPr="008D31F1" w:rsidRDefault="008D31F1" w:rsidP="008D31F1">
            <w:pPr>
              <w:rPr>
                <w:ins w:id="452" w:author="Ryan Eckert" w:date="2020-03-27T02:30:00Z"/>
                <w:rFonts w:eastAsia="Times New Roman"/>
                <w:color w:val="000000"/>
              </w:rPr>
            </w:pPr>
            <w:ins w:id="453" w:author="Ryan Eckert" w:date="2020-03-27T02:30:00Z">
              <w:r w:rsidRPr="008D31F1">
                <w:rPr>
                  <w:rFonts w:eastAsia="Times New Roman"/>
                  <w:color w:val="000000"/>
                </w:rPr>
                <w:t>10.72%</w:t>
              </w:r>
            </w:ins>
          </w:p>
        </w:tc>
      </w:tr>
      <w:tr w:rsidR="008D31F1" w:rsidRPr="008D31F1" w14:paraId="50F0324E" w14:textId="77777777" w:rsidTr="008D31F1">
        <w:trPr>
          <w:trHeight w:val="320"/>
          <w:ins w:id="454" w:author="Ryan Eckert" w:date="2020-03-27T02:30:00Z"/>
        </w:trPr>
        <w:tc>
          <w:tcPr>
            <w:tcW w:w="1530" w:type="dxa"/>
            <w:tcBorders>
              <w:top w:val="nil"/>
              <w:left w:val="nil"/>
              <w:bottom w:val="nil"/>
              <w:right w:val="nil"/>
            </w:tcBorders>
            <w:shd w:val="clear" w:color="auto" w:fill="auto"/>
            <w:noWrap/>
            <w:vAlign w:val="bottom"/>
            <w:hideMark/>
          </w:tcPr>
          <w:p w14:paraId="77A1D942" w14:textId="77777777" w:rsidR="008D31F1" w:rsidRPr="008D31F1" w:rsidRDefault="008D31F1" w:rsidP="008D31F1">
            <w:pPr>
              <w:rPr>
                <w:ins w:id="455"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1718BDE7" w14:textId="77777777" w:rsidR="008D31F1" w:rsidRPr="008D31F1" w:rsidRDefault="008D31F1" w:rsidP="008D31F1">
            <w:pPr>
              <w:rPr>
                <w:ins w:id="456"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2B3A0363" w14:textId="77777777" w:rsidR="008D31F1" w:rsidRPr="008D31F1" w:rsidRDefault="008D31F1" w:rsidP="008D31F1">
            <w:pPr>
              <w:rPr>
                <w:ins w:id="457" w:author="Ryan Eckert" w:date="2020-03-27T02:30:00Z"/>
                <w:rFonts w:eastAsia="Times New Roman"/>
                <w:color w:val="000000"/>
              </w:rPr>
            </w:pPr>
            <w:ins w:id="458" w:author="Ryan Eckert" w:date="2020-03-27T02:30:00Z">
              <w:r w:rsidRPr="008D31F1">
                <w:rPr>
                  <w:rFonts w:eastAsia="Times New Roman"/>
                  <w:color w:val="000000"/>
                </w:rPr>
                <w:t>McGrail</w:t>
              </w:r>
            </w:ins>
          </w:p>
        </w:tc>
        <w:tc>
          <w:tcPr>
            <w:tcW w:w="1285" w:type="dxa"/>
            <w:tcBorders>
              <w:top w:val="nil"/>
              <w:left w:val="nil"/>
              <w:bottom w:val="nil"/>
              <w:right w:val="nil"/>
            </w:tcBorders>
            <w:shd w:val="clear" w:color="auto" w:fill="auto"/>
            <w:noWrap/>
            <w:vAlign w:val="center"/>
            <w:hideMark/>
          </w:tcPr>
          <w:p w14:paraId="6BA0B6D8" w14:textId="77777777" w:rsidR="008D31F1" w:rsidRPr="008D31F1" w:rsidRDefault="008D31F1" w:rsidP="008D31F1">
            <w:pPr>
              <w:rPr>
                <w:ins w:id="459" w:author="Ryan Eckert" w:date="2020-03-27T02:30:00Z"/>
                <w:rFonts w:eastAsia="Times New Roman"/>
                <w:color w:val="000000"/>
              </w:rPr>
            </w:pPr>
            <w:ins w:id="460" w:author="Ryan Eckert" w:date="2020-03-27T02:30:00Z">
              <w:r w:rsidRPr="008D31F1">
                <w:rPr>
                  <w:rFonts w:eastAsia="Times New Roman"/>
                  <w:color w:val="000000"/>
                </w:rPr>
                <w:t>27.25%</w:t>
              </w:r>
            </w:ins>
          </w:p>
        </w:tc>
        <w:tc>
          <w:tcPr>
            <w:tcW w:w="1800" w:type="dxa"/>
            <w:tcBorders>
              <w:top w:val="nil"/>
              <w:left w:val="nil"/>
              <w:bottom w:val="nil"/>
              <w:right w:val="nil"/>
            </w:tcBorders>
            <w:shd w:val="clear" w:color="auto" w:fill="auto"/>
            <w:noWrap/>
            <w:vAlign w:val="center"/>
            <w:hideMark/>
          </w:tcPr>
          <w:p w14:paraId="0F935A0F" w14:textId="77777777" w:rsidR="008D31F1" w:rsidRPr="008D31F1" w:rsidRDefault="008D31F1" w:rsidP="008D31F1">
            <w:pPr>
              <w:rPr>
                <w:ins w:id="461" w:author="Ryan Eckert" w:date="2020-03-27T02:30:00Z"/>
                <w:rFonts w:eastAsia="Times New Roman"/>
                <w:i/>
                <w:iCs/>
                <w:color w:val="000000"/>
              </w:rPr>
            </w:pPr>
            <w:proofErr w:type="spellStart"/>
            <w:ins w:id="462" w:author="Ryan Eckert" w:date="2020-03-27T02:30:00Z">
              <w:r w:rsidRPr="008D31F1">
                <w:rPr>
                  <w:rFonts w:eastAsia="Times New Roman"/>
                  <w:i/>
                  <w:iCs/>
                  <w:color w:val="000000"/>
                </w:rPr>
                <w:t>Madracis</w:t>
              </w:r>
              <w:proofErr w:type="spellEnd"/>
              <w:r w:rsidRPr="008D31F1">
                <w:rPr>
                  <w:rFonts w:eastAsia="Times New Roman"/>
                  <w:i/>
                  <w:iCs/>
                  <w:color w:val="000000"/>
                </w:rPr>
                <w:t xml:space="preserve"> </w:t>
              </w:r>
              <w:r w:rsidRPr="008D31F1">
                <w:rPr>
                  <w:rFonts w:eastAsia="Times New Roman"/>
                  <w:color w:val="000000"/>
                </w:rPr>
                <w:t>sp.</w:t>
              </w:r>
            </w:ins>
          </w:p>
        </w:tc>
        <w:tc>
          <w:tcPr>
            <w:tcW w:w="1573" w:type="dxa"/>
            <w:tcBorders>
              <w:top w:val="nil"/>
              <w:left w:val="nil"/>
              <w:bottom w:val="nil"/>
              <w:right w:val="nil"/>
            </w:tcBorders>
            <w:shd w:val="clear" w:color="auto" w:fill="auto"/>
            <w:noWrap/>
            <w:vAlign w:val="center"/>
            <w:hideMark/>
          </w:tcPr>
          <w:p w14:paraId="22F29FFB" w14:textId="77777777" w:rsidR="008D31F1" w:rsidRPr="008D31F1" w:rsidRDefault="008D31F1" w:rsidP="008D31F1">
            <w:pPr>
              <w:rPr>
                <w:ins w:id="463" w:author="Ryan Eckert" w:date="2020-03-27T02:30:00Z"/>
                <w:rFonts w:eastAsia="Times New Roman"/>
                <w:color w:val="000000"/>
              </w:rPr>
            </w:pPr>
            <w:ins w:id="464" w:author="Ryan Eckert" w:date="2020-03-27T02:30:00Z">
              <w:r w:rsidRPr="008D31F1">
                <w:rPr>
                  <w:rFonts w:eastAsia="Times New Roman"/>
                  <w:color w:val="000000"/>
                </w:rPr>
                <w:t>40.71%</w:t>
              </w:r>
            </w:ins>
          </w:p>
        </w:tc>
      </w:tr>
      <w:tr w:rsidR="008D31F1" w:rsidRPr="008D31F1" w14:paraId="653E36D1" w14:textId="77777777" w:rsidTr="008D31F1">
        <w:trPr>
          <w:trHeight w:val="320"/>
          <w:ins w:id="465" w:author="Ryan Eckert" w:date="2020-03-27T02:30:00Z"/>
        </w:trPr>
        <w:tc>
          <w:tcPr>
            <w:tcW w:w="1530" w:type="dxa"/>
            <w:tcBorders>
              <w:top w:val="nil"/>
              <w:left w:val="nil"/>
              <w:bottom w:val="nil"/>
              <w:right w:val="nil"/>
            </w:tcBorders>
            <w:shd w:val="clear" w:color="auto" w:fill="auto"/>
            <w:noWrap/>
            <w:vAlign w:val="bottom"/>
            <w:hideMark/>
          </w:tcPr>
          <w:p w14:paraId="29C6B72C" w14:textId="77777777" w:rsidR="008D31F1" w:rsidRPr="008D31F1" w:rsidRDefault="008D31F1" w:rsidP="008D31F1">
            <w:pPr>
              <w:rPr>
                <w:ins w:id="466"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476DEED9" w14:textId="77777777" w:rsidR="008D31F1" w:rsidRPr="008D31F1" w:rsidRDefault="008D31F1" w:rsidP="008D31F1">
            <w:pPr>
              <w:rPr>
                <w:ins w:id="467"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5F70C8D5" w14:textId="77777777" w:rsidR="008D31F1" w:rsidRPr="008D31F1" w:rsidRDefault="008D31F1" w:rsidP="008D31F1">
            <w:pPr>
              <w:rPr>
                <w:ins w:id="468"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04D57098" w14:textId="77777777" w:rsidR="008D31F1" w:rsidRPr="008D31F1" w:rsidRDefault="008D31F1" w:rsidP="008D31F1">
            <w:pPr>
              <w:rPr>
                <w:ins w:id="469"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0B4D2933" w14:textId="77777777" w:rsidR="008D31F1" w:rsidRPr="008D31F1" w:rsidRDefault="008D31F1" w:rsidP="008D31F1">
            <w:pPr>
              <w:rPr>
                <w:ins w:id="470" w:author="Ryan Eckert" w:date="2020-03-27T02:30:00Z"/>
                <w:rFonts w:eastAsia="Times New Roman"/>
                <w:i/>
                <w:iCs/>
                <w:color w:val="000000"/>
              </w:rPr>
            </w:pPr>
            <w:proofErr w:type="spellStart"/>
            <w:ins w:id="471" w:author="Ryan Eckert" w:date="2020-03-27T02:30:00Z">
              <w:r w:rsidRPr="008D31F1">
                <w:rPr>
                  <w:rFonts w:eastAsia="Times New Roman"/>
                  <w:i/>
                  <w:iCs/>
                  <w:color w:val="000000"/>
                </w:rPr>
                <w:t>Stichopathes</w:t>
              </w:r>
              <w:proofErr w:type="spellEnd"/>
              <w:r w:rsidRPr="008D31F1">
                <w:rPr>
                  <w:rFonts w:eastAsia="Times New Roman"/>
                  <w:i/>
                  <w:iCs/>
                  <w:color w:val="000000"/>
                </w:rPr>
                <w:t xml:space="preserve"> </w:t>
              </w:r>
              <w:r w:rsidRPr="008D31F1">
                <w:rPr>
                  <w:rFonts w:eastAsia="Times New Roman"/>
                  <w:color w:val="000000"/>
                </w:rPr>
                <w:t>sp.</w:t>
              </w:r>
            </w:ins>
          </w:p>
        </w:tc>
        <w:tc>
          <w:tcPr>
            <w:tcW w:w="1573" w:type="dxa"/>
            <w:tcBorders>
              <w:top w:val="nil"/>
              <w:left w:val="nil"/>
              <w:bottom w:val="nil"/>
              <w:right w:val="nil"/>
            </w:tcBorders>
            <w:shd w:val="clear" w:color="auto" w:fill="auto"/>
            <w:noWrap/>
            <w:vAlign w:val="center"/>
            <w:hideMark/>
          </w:tcPr>
          <w:p w14:paraId="2A3242ED" w14:textId="77777777" w:rsidR="008D31F1" w:rsidRPr="008D31F1" w:rsidRDefault="008D31F1" w:rsidP="008D31F1">
            <w:pPr>
              <w:rPr>
                <w:ins w:id="472" w:author="Ryan Eckert" w:date="2020-03-27T02:30:00Z"/>
                <w:rFonts w:eastAsia="Times New Roman"/>
                <w:color w:val="000000"/>
              </w:rPr>
            </w:pPr>
            <w:ins w:id="473" w:author="Ryan Eckert" w:date="2020-03-27T02:30:00Z">
              <w:r w:rsidRPr="008D31F1">
                <w:rPr>
                  <w:rFonts w:eastAsia="Times New Roman"/>
                  <w:color w:val="000000"/>
                </w:rPr>
                <w:t>19.15%</w:t>
              </w:r>
            </w:ins>
          </w:p>
        </w:tc>
      </w:tr>
      <w:tr w:rsidR="008D31F1" w:rsidRPr="008D31F1" w14:paraId="341FE415" w14:textId="77777777" w:rsidTr="008D31F1">
        <w:trPr>
          <w:trHeight w:val="320"/>
          <w:ins w:id="474" w:author="Ryan Eckert" w:date="2020-03-27T02:30:00Z"/>
        </w:trPr>
        <w:tc>
          <w:tcPr>
            <w:tcW w:w="1530" w:type="dxa"/>
            <w:tcBorders>
              <w:top w:val="nil"/>
              <w:left w:val="nil"/>
              <w:bottom w:val="nil"/>
              <w:right w:val="nil"/>
            </w:tcBorders>
            <w:shd w:val="clear" w:color="auto" w:fill="auto"/>
            <w:noWrap/>
            <w:vAlign w:val="bottom"/>
            <w:hideMark/>
          </w:tcPr>
          <w:p w14:paraId="1EC9DD06" w14:textId="77777777" w:rsidR="008D31F1" w:rsidRPr="008D31F1" w:rsidRDefault="008D31F1" w:rsidP="008D31F1">
            <w:pPr>
              <w:rPr>
                <w:ins w:id="475"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4130F4A3" w14:textId="77777777" w:rsidR="008D31F1" w:rsidRPr="008D31F1" w:rsidRDefault="008D31F1" w:rsidP="008D31F1">
            <w:pPr>
              <w:rPr>
                <w:ins w:id="476"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0E25F9AB" w14:textId="77777777" w:rsidR="008D31F1" w:rsidRPr="008D31F1" w:rsidRDefault="008D31F1" w:rsidP="008D31F1">
            <w:pPr>
              <w:rPr>
                <w:ins w:id="477"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61E7D08A" w14:textId="77777777" w:rsidR="008D31F1" w:rsidRPr="008D31F1" w:rsidRDefault="008D31F1" w:rsidP="008D31F1">
            <w:pPr>
              <w:rPr>
                <w:ins w:id="478"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1538198C" w14:textId="77777777" w:rsidR="008D31F1" w:rsidRPr="008D31F1" w:rsidRDefault="008D31F1" w:rsidP="008D31F1">
            <w:pPr>
              <w:rPr>
                <w:ins w:id="479" w:author="Ryan Eckert" w:date="2020-03-27T02:30:00Z"/>
                <w:rFonts w:eastAsia="Times New Roman"/>
                <w:i/>
                <w:iCs/>
                <w:color w:val="000000"/>
              </w:rPr>
            </w:pPr>
            <w:proofErr w:type="spellStart"/>
            <w:ins w:id="480" w:author="Ryan Eckert" w:date="2020-03-27T02:30:00Z">
              <w:r w:rsidRPr="008D31F1">
                <w:rPr>
                  <w:rFonts w:eastAsia="Times New Roman"/>
                  <w:i/>
                  <w:iCs/>
                  <w:color w:val="000000"/>
                </w:rPr>
                <w:t>Antipathes</w:t>
              </w:r>
              <w:proofErr w:type="spellEnd"/>
              <w:r w:rsidRPr="008D31F1">
                <w:rPr>
                  <w:rFonts w:eastAsia="Times New Roman"/>
                  <w:i/>
                  <w:iCs/>
                  <w:color w:val="000000"/>
                </w:rPr>
                <w:t xml:space="preserve"> </w:t>
              </w:r>
              <w:proofErr w:type="spellStart"/>
              <w:r w:rsidRPr="008D31F1">
                <w:rPr>
                  <w:rFonts w:eastAsia="Times New Roman"/>
                  <w:i/>
                  <w:iCs/>
                  <w:color w:val="000000"/>
                </w:rPr>
                <w:t>atlantica</w:t>
              </w:r>
              <w:proofErr w:type="spellEnd"/>
            </w:ins>
          </w:p>
        </w:tc>
        <w:tc>
          <w:tcPr>
            <w:tcW w:w="1573" w:type="dxa"/>
            <w:tcBorders>
              <w:top w:val="nil"/>
              <w:left w:val="nil"/>
              <w:bottom w:val="nil"/>
              <w:right w:val="nil"/>
            </w:tcBorders>
            <w:shd w:val="clear" w:color="auto" w:fill="auto"/>
            <w:noWrap/>
            <w:vAlign w:val="center"/>
            <w:hideMark/>
          </w:tcPr>
          <w:p w14:paraId="2438DA6A" w14:textId="77777777" w:rsidR="008D31F1" w:rsidRPr="008D31F1" w:rsidRDefault="008D31F1" w:rsidP="008D31F1">
            <w:pPr>
              <w:rPr>
                <w:ins w:id="481" w:author="Ryan Eckert" w:date="2020-03-27T02:30:00Z"/>
                <w:rFonts w:eastAsia="Times New Roman"/>
                <w:color w:val="000000"/>
              </w:rPr>
            </w:pPr>
            <w:ins w:id="482" w:author="Ryan Eckert" w:date="2020-03-27T02:30:00Z">
              <w:r w:rsidRPr="008D31F1">
                <w:rPr>
                  <w:rFonts w:eastAsia="Times New Roman"/>
                  <w:color w:val="000000"/>
                </w:rPr>
                <w:t>7.93%</w:t>
              </w:r>
            </w:ins>
          </w:p>
        </w:tc>
      </w:tr>
      <w:tr w:rsidR="008D31F1" w:rsidRPr="008D31F1" w14:paraId="3D38A73E" w14:textId="77777777" w:rsidTr="008D31F1">
        <w:trPr>
          <w:trHeight w:val="320"/>
          <w:ins w:id="483" w:author="Ryan Eckert" w:date="2020-03-27T02:30:00Z"/>
        </w:trPr>
        <w:tc>
          <w:tcPr>
            <w:tcW w:w="1530" w:type="dxa"/>
            <w:tcBorders>
              <w:top w:val="nil"/>
              <w:left w:val="nil"/>
              <w:bottom w:val="nil"/>
              <w:right w:val="nil"/>
            </w:tcBorders>
            <w:shd w:val="clear" w:color="auto" w:fill="auto"/>
            <w:noWrap/>
            <w:vAlign w:val="bottom"/>
            <w:hideMark/>
          </w:tcPr>
          <w:p w14:paraId="467DCFB9" w14:textId="77777777" w:rsidR="008D31F1" w:rsidRPr="008D31F1" w:rsidRDefault="008D31F1" w:rsidP="008D31F1">
            <w:pPr>
              <w:rPr>
                <w:ins w:id="484"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6396BABB" w14:textId="77777777" w:rsidR="008D31F1" w:rsidRPr="008D31F1" w:rsidRDefault="008D31F1" w:rsidP="008D31F1">
            <w:pPr>
              <w:rPr>
                <w:ins w:id="485"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28867F90" w14:textId="77777777" w:rsidR="008D31F1" w:rsidRPr="008D31F1" w:rsidRDefault="008D31F1" w:rsidP="008D31F1">
            <w:pPr>
              <w:rPr>
                <w:ins w:id="486"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4AD872CE" w14:textId="77777777" w:rsidR="008D31F1" w:rsidRPr="008D31F1" w:rsidRDefault="008D31F1" w:rsidP="008D31F1">
            <w:pPr>
              <w:rPr>
                <w:ins w:id="487"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6CB92B37" w14:textId="77777777" w:rsidR="008D31F1" w:rsidRPr="008D31F1" w:rsidRDefault="008D31F1" w:rsidP="008D31F1">
            <w:pPr>
              <w:rPr>
                <w:ins w:id="488" w:author="Ryan Eckert" w:date="2020-03-27T02:30:00Z"/>
                <w:rFonts w:eastAsia="Times New Roman"/>
                <w:i/>
                <w:iCs/>
                <w:color w:val="000000"/>
              </w:rPr>
            </w:pPr>
            <w:proofErr w:type="spellStart"/>
            <w:ins w:id="489" w:author="Ryan Eckert" w:date="2020-03-27T02:30:00Z">
              <w:r w:rsidRPr="008D31F1">
                <w:rPr>
                  <w:rFonts w:eastAsia="Times New Roman"/>
                  <w:i/>
                  <w:iCs/>
                  <w:color w:val="000000"/>
                </w:rPr>
                <w:t>Antipathes</w:t>
              </w:r>
              <w:proofErr w:type="spellEnd"/>
              <w:r w:rsidRPr="008D31F1">
                <w:rPr>
                  <w:rFonts w:eastAsia="Times New Roman"/>
                  <w:i/>
                  <w:iCs/>
                  <w:color w:val="000000"/>
                </w:rPr>
                <w:t xml:space="preserve"> </w:t>
              </w:r>
              <w:proofErr w:type="spellStart"/>
              <w:r w:rsidRPr="008D31F1">
                <w:rPr>
                  <w:rFonts w:eastAsia="Times New Roman"/>
                  <w:i/>
                  <w:iCs/>
                  <w:color w:val="000000"/>
                </w:rPr>
                <w:t>furcata</w:t>
              </w:r>
              <w:proofErr w:type="spellEnd"/>
            </w:ins>
          </w:p>
        </w:tc>
        <w:tc>
          <w:tcPr>
            <w:tcW w:w="1573" w:type="dxa"/>
            <w:tcBorders>
              <w:top w:val="nil"/>
              <w:left w:val="nil"/>
              <w:bottom w:val="nil"/>
              <w:right w:val="nil"/>
            </w:tcBorders>
            <w:shd w:val="clear" w:color="auto" w:fill="auto"/>
            <w:noWrap/>
            <w:vAlign w:val="center"/>
            <w:hideMark/>
          </w:tcPr>
          <w:p w14:paraId="16BBC9C7" w14:textId="77777777" w:rsidR="008D31F1" w:rsidRPr="008D31F1" w:rsidRDefault="008D31F1" w:rsidP="008D31F1">
            <w:pPr>
              <w:rPr>
                <w:ins w:id="490" w:author="Ryan Eckert" w:date="2020-03-27T02:30:00Z"/>
                <w:rFonts w:eastAsia="Times New Roman"/>
                <w:color w:val="000000"/>
              </w:rPr>
            </w:pPr>
            <w:ins w:id="491" w:author="Ryan Eckert" w:date="2020-03-27T02:30:00Z">
              <w:r w:rsidRPr="008D31F1">
                <w:rPr>
                  <w:rFonts w:eastAsia="Times New Roman"/>
                  <w:color w:val="000000"/>
                </w:rPr>
                <w:t>7.46%</w:t>
              </w:r>
            </w:ins>
          </w:p>
        </w:tc>
      </w:tr>
      <w:tr w:rsidR="008D31F1" w:rsidRPr="008D31F1" w14:paraId="2D2B0959" w14:textId="77777777" w:rsidTr="008D31F1">
        <w:trPr>
          <w:trHeight w:val="320"/>
          <w:ins w:id="492" w:author="Ryan Eckert" w:date="2020-03-27T02:30:00Z"/>
        </w:trPr>
        <w:tc>
          <w:tcPr>
            <w:tcW w:w="1530" w:type="dxa"/>
            <w:tcBorders>
              <w:top w:val="nil"/>
              <w:left w:val="nil"/>
              <w:bottom w:val="nil"/>
              <w:right w:val="nil"/>
            </w:tcBorders>
            <w:shd w:val="clear" w:color="auto" w:fill="auto"/>
            <w:noWrap/>
            <w:vAlign w:val="bottom"/>
            <w:hideMark/>
          </w:tcPr>
          <w:p w14:paraId="4174C818" w14:textId="77777777" w:rsidR="008D31F1" w:rsidRPr="008D31F1" w:rsidRDefault="008D31F1" w:rsidP="008D31F1">
            <w:pPr>
              <w:rPr>
                <w:ins w:id="493"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382D2101" w14:textId="77777777" w:rsidR="008D31F1" w:rsidRPr="008D31F1" w:rsidRDefault="008D31F1" w:rsidP="008D31F1">
            <w:pPr>
              <w:rPr>
                <w:ins w:id="494"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3657E680" w14:textId="77777777" w:rsidR="008D31F1" w:rsidRPr="008D31F1" w:rsidRDefault="008D31F1" w:rsidP="008D31F1">
            <w:pPr>
              <w:rPr>
                <w:ins w:id="495" w:author="Ryan Eckert" w:date="2020-03-27T02:30:00Z"/>
                <w:rFonts w:eastAsia="Times New Roman"/>
                <w:color w:val="000000"/>
              </w:rPr>
            </w:pPr>
            <w:ins w:id="496" w:author="Ryan Eckert" w:date="2020-03-27T02:30:00Z">
              <w:r w:rsidRPr="008D31F1">
                <w:rPr>
                  <w:rFonts w:eastAsia="Times New Roman"/>
                  <w:color w:val="000000"/>
                </w:rPr>
                <w:t>West FGB</w:t>
              </w:r>
            </w:ins>
          </w:p>
        </w:tc>
        <w:tc>
          <w:tcPr>
            <w:tcW w:w="1285" w:type="dxa"/>
            <w:tcBorders>
              <w:top w:val="nil"/>
              <w:left w:val="nil"/>
              <w:bottom w:val="nil"/>
              <w:right w:val="nil"/>
            </w:tcBorders>
            <w:shd w:val="clear" w:color="auto" w:fill="auto"/>
            <w:noWrap/>
            <w:vAlign w:val="center"/>
            <w:hideMark/>
          </w:tcPr>
          <w:p w14:paraId="65328CBF" w14:textId="77777777" w:rsidR="008D31F1" w:rsidRPr="008D31F1" w:rsidRDefault="008D31F1" w:rsidP="008D31F1">
            <w:pPr>
              <w:rPr>
                <w:ins w:id="497" w:author="Ryan Eckert" w:date="2020-03-27T02:30:00Z"/>
                <w:rFonts w:eastAsia="Times New Roman"/>
                <w:color w:val="000000"/>
              </w:rPr>
            </w:pPr>
            <w:ins w:id="498" w:author="Ryan Eckert" w:date="2020-03-27T02:30:00Z">
              <w:r w:rsidRPr="008D31F1">
                <w:rPr>
                  <w:rFonts w:eastAsia="Times New Roman"/>
                  <w:color w:val="000000"/>
                </w:rPr>
                <w:t>20.26%</w:t>
              </w:r>
            </w:ins>
          </w:p>
        </w:tc>
        <w:tc>
          <w:tcPr>
            <w:tcW w:w="1800" w:type="dxa"/>
            <w:tcBorders>
              <w:top w:val="nil"/>
              <w:left w:val="nil"/>
              <w:bottom w:val="nil"/>
              <w:right w:val="nil"/>
            </w:tcBorders>
            <w:shd w:val="clear" w:color="auto" w:fill="auto"/>
            <w:noWrap/>
            <w:vAlign w:val="center"/>
            <w:hideMark/>
          </w:tcPr>
          <w:p w14:paraId="5F4E69D4" w14:textId="77777777" w:rsidR="008D31F1" w:rsidRPr="008D31F1" w:rsidRDefault="008D31F1" w:rsidP="008D31F1">
            <w:pPr>
              <w:rPr>
                <w:ins w:id="499" w:author="Ryan Eckert" w:date="2020-03-27T02:30:00Z"/>
                <w:rFonts w:eastAsia="Times New Roman"/>
                <w:color w:val="000000"/>
              </w:rPr>
            </w:pPr>
            <w:proofErr w:type="spellStart"/>
            <w:ins w:id="500" w:author="Ryan Eckert" w:date="2020-03-27T02:30:00Z">
              <w:r w:rsidRPr="008D31F1">
                <w:rPr>
                  <w:rFonts w:eastAsia="Times New Roman"/>
                  <w:color w:val="000000"/>
                </w:rPr>
                <w:t>Ellisellidae</w:t>
              </w:r>
              <w:proofErr w:type="spellEnd"/>
            </w:ins>
          </w:p>
        </w:tc>
        <w:tc>
          <w:tcPr>
            <w:tcW w:w="1573" w:type="dxa"/>
            <w:tcBorders>
              <w:top w:val="nil"/>
              <w:left w:val="nil"/>
              <w:bottom w:val="nil"/>
              <w:right w:val="nil"/>
            </w:tcBorders>
            <w:shd w:val="clear" w:color="auto" w:fill="auto"/>
            <w:noWrap/>
            <w:vAlign w:val="center"/>
            <w:hideMark/>
          </w:tcPr>
          <w:p w14:paraId="5E3EE02D" w14:textId="77777777" w:rsidR="008D31F1" w:rsidRPr="008D31F1" w:rsidRDefault="008D31F1" w:rsidP="008D31F1">
            <w:pPr>
              <w:rPr>
                <w:ins w:id="501" w:author="Ryan Eckert" w:date="2020-03-27T02:30:00Z"/>
                <w:rFonts w:eastAsia="Times New Roman"/>
                <w:color w:val="000000"/>
              </w:rPr>
            </w:pPr>
            <w:ins w:id="502" w:author="Ryan Eckert" w:date="2020-03-27T02:30:00Z">
              <w:r w:rsidRPr="008D31F1">
                <w:rPr>
                  <w:rFonts w:eastAsia="Times New Roman"/>
                  <w:color w:val="000000"/>
                </w:rPr>
                <w:t>29.02%</w:t>
              </w:r>
            </w:ins>
          </w:p>
        </w:tc>
      </w:tr>
      <w:tr w:rsidR="008D31F1" w:rsidRPr="008D31F1" w14:paraId="3E1308BC" w14:textId="77777777" w:rsidTr="008D31F1">
        <w:trPr>
          <w:trHeight w:val="320"/>
          <w:ins w:id="503" w:author="Ryan Eckert" w:date="2020-03-27T02:30:00Z"/>
        </w:trPr>
        <w:tc>
          <w:tcPr>
            <w:tcW w:w="1530" w:type="dxa"/>
            <w:tcBorders>
              <w:top w:val="nil"/>
              <w:left w:val="nil"/>
              <w:bottom w:val="nil"/>
              <w:right w:val="nil"/>
            </w:tcBorders>
            <w:shd w:val="clear" w:color="auto" w:fill="auto"/>
            <w:noWrap/>
            <w:vAlign w:val="bottom"/>
            <w:hideMark/>
          </w:tcPr>
          <w:p w14:paraId="67125D7E" w14:textId="77777777" w:rsidR="008D31F1" w:rsidRPr="008D31F1" w:rsidRDefault="008D31F1" w:rsidP="008D31F1">
            <w:pPr>
              <w:rPr>
                <w:ins w:id="504"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46999386" w14:textId="77777777" w:rsidR="008D31F1" w:rsidRPr="008D31F1" w:rsidRDefault="008D31F1" w:rsidP="008D31F1">
            <w:pPr>
              <w:rPr>
                <w:ins w:id="505"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0CBD52F9" w14:textId="77777777" w:rsidR="008D31F1" w:rsidRPr="008D31F1" w:rsidRDefault="008D31F1" w:rsidP="008D31F1">
            <w:pPr>
              <w:rPr>
                <w:ins w:id="506"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5624E562" w14:textId="77777777" w:rsidR="008D31F1" w:rsidRPr="008D31F1" w:rsidRDefault="008D31F1" w:rsidP="008D31F1">
            <w:pPr>
              <w:rPr>
                <w:ins w:id="507"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6080D304" w14:textId="77777777" w:rsidR="008D31F1" w:rsidRPr="008D31F1" w:rsidRDefault="008D31F1" w:rsidP="008D31F1">
            <w:pPr>
              <w:rPr>
                <w:ins w:id="508" w:author="Ryan Eckert" w:date="2020-03-27T02:30:00Z"/>
                <w:rFonts w:eastAsia="Times New Roman"/>
                <w:color w:val="000000"/>
              </w:rPr>
            </w:pPr>
            <w:proofErr w:type="spellStart"/>
            <w:ins w:id="509" w:author="Ryan Eckert" w:date="2020-03-27T02:30:00Z">
              <w:r w:rsidRPr="008D31F1">
                <w:rPr>
                  <w:rFonts w:eastAsia="Times New Roman"/>
                  <w:color w:val="000000"/>
                </w:rPr>
                <w:t>Aphanipathidae</w:t>
              </w:r>
              <w:proofErr w:type="spellEnd"/>
            </w:ins>
          </w:p>
        </w:tc>
        <w:tc>
          <w:tcPr>
            <w:tcW w:w="1573" w:type="dxa"/>
            <w:tcBorders>
              <w:top w:val="nil"/>
              <w:left w:val="nil"/>
              <w:bottom w:val="nil"/>
              <w:right w:val="nil"/>
            </w:tcBorders>
            <w:shd w:val="clear" w:color="auto" w:fill="auto"/>
            <w:noWrap/>
            <w:vAlign w:val="center"/>
            <w:hideMark/>
          </w:tcPr>
          <w:p w14:paraId="492C284E" w14:textId="77777777" w:rsidR="008D31F1" w:rsidRPr="008D31F1" w:rsidRDefault="008D31F1" w:rsidP="008D31F1">
            <w:pPr>
              <w:rPr>
                <w:ins w:id="510" w:author="Ryan Eckert" w:date="2020-03-27T02:30:00Z"/>
                <w:rFonts w:eastAsia="Times New Roman"/>
                <w:color w:val="000000"/>
              </w:rPr>
            </w:pPr>
            <w:ins w:id="511" w:author="Ryan Eckert" w:date="2020-03-27T02:30:00Z">
              <w:r w:rsidRPr="008D31F1">
                <w:rPr>
                  <w:rFonts w:eastAsia="Times New Roman"/>
                  <w:color w:val="000000"/>
                </w:rPr>
                <w:t>20.46%</w:t>
              </w:r>
            </w:ins>
          </w:p>
        </w:tc>
      </w:tr>
      <w:tr w:rsidR="008D31F1" w:rsidRPr="008D31F1" w14:paraId="34864928" w14:textId="77777777" w:rsidTr="008D31F1">
        <w:trPr>
          <w:trHeight w:val="320"/>
          <w:ins w:id="512" w:author="Ryan Eckert" w:date="2020-03-27T02:30:00Z"/>
        </w:trPr>
        <w:tc>
          <w:tcPr>
            <w:tcW w:w="1530" w:type="dxa"/>
            <w:tcBorders>
              <w:top w:val="nil"/>
              <w:left w:val="nil"/>
              <w:bottom w:val="nil"/>
              <w:right w:val="nil"/>
            </w:tcBorders>
            <w:shd w:val="clear" w:color="auto" w:fill="auto"/>
            <w:noWrap/>
            <w:vAlign w:val="bottom"/>
            <w:hideMark/>
          </w:tcPr>
          <w:p w14:paraId="7B42EA50" w14:textId="77777777" w:rsidR="008D31F1" w:rsidRPr="008D31F1" w:rsidRDefault="008D31F1" w:rsidP="008D31F1">
            <w:pPr>
              <w:rPr>
                <w:ins w:id="513"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5123ECFB" w14:textId="77777777" w:rsidR="008D31F1" w:rsidRPr="008D31F1" w:rsidRDefault="008D31F1" w:rsidP="008D31F1">
            <w:pPr>
              <w:rPr>
                <w:ins w:id="514"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6A474501" w14:textId="77777777" w:rsidR="008D31F1" w:rsidRPr="008D31F1" w:rsidRDefault="008D31F1" w:rsidP="008D31F1">
            <w:pPr>
              <w:rPr>
                <w:ins w:id="515"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4B2F1FD0" w14:textId="77777777" w:rsidR="008D31F1" w:rsidRPr="008D31F1" w:rsidRDefault="008D31F1" w:rsidP="008D31F1">
            <w:pPr>
              <w:rPr>
                <w:ins w:id="516"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69E45057" w14:textId="77777777" w:rsidR="008D31F1" w:rsidRPr="008D31F1" w:rsidRDefault="008D31F1" w:rsidP="008D31F1">
            <w:pPr>
              <w:rPr>
                <w:ins w:id="517" w:author="Ryan Eckert" w:date="2020-03-27T02:30:00Z"/>
                <w:rFonts w:eastAsia="Times New Roman"/>
                <w:i/>
                <w:iCs/>
                <w:color w:val="000000"/>
              </w:rPr>
            </w:pPr>
            <w:proofErr w:type="spellStart"/>
            <w:ins w:id="518" w:author="Ryan Eckert" w:date="2020-03-27T02:30:00Z">
              <w:r w:rsidRPr="008D31F1">
                <w:rPr>
                  <w:rFonts w:eastAsia="Times New Roman"/>
                  <w:i/>
                  <w:iCs/>
                  <w:color w:val="000000"/>
                </w:rPr>
                <w:t>Stichopathes</w:t>
              </w:r>
              <w:proofErr w:type="spellEnd"/>
              <w:r w:rsidRPr="008D31F1">
                <w:rPr>
                  <w:rFonts w:eastAsia="Times New Roman"/>
                  <w:i/>
                  <w:iCs/>
                  <w:color w:val="000000"/>
                </w:rPr>
                <w:t xml:space="preserve"> </w:t>
              </w:r>
              <w:r w:rsidRPr="008D31F1">
                <w:rPr>
                  <w:rFonts w:eastAsia="Times New Roman"/>
                  <w:color w:val="000000"/>
                </w:rPr>
                <w:t>sp.</w:t>
              </w:r>
            </w:ins>
          </w:p>
        </w:tc>
        <w:tc>
          <w:tcPr>
            <w:tcW w:w="1573" w:type="dxa"/>
            <w:tcBorders>
              <w:top w:val="nil"/>
              <w:left w:val="nil"/>
              <w:bottom w:val="nil"/>
              <w:right w:val="nil"/>
            </w:tcBorders>
            <w:shd w:val="clear" w:color="auto" w:fill="auto"/>
            <w:noWrap/>
            <w:vAlign w:val="center"/>
            <w:hideMark/>
          </w:tcPr>
          <w:p w14:paraId="76EB1B61" w14:textId="77777777" w:rsidR="008D31F1" w:rsidRPr="008D31F1" w:rsidRDefault="008D31F1" w:rsidP="008D31F1">
            <w:pPr>
              <w:rPr>
                <w:ins w:id="519" w:author="Ryan Eckert" w:date="2020-03-27T02:30:00Z"/>
                <w:rFonts w:eastAsia="Times New Roman"/>
                <w:color w:val="000000"/>
              </w:rPr>
            </w:pPr>
            <w:ins w:id="520" w:author="Ryan Eckert" w:date="2020-03-27T02:30:00Z">
              <w:r w:rsidRPr="008D31F1">
                <w:rPr>
                  <w:rFonts w:eastAsia="Times New Roman"/>
                  <w:color w:val="000000"/>
                </w:rPr>
                <w:t>15.62%</w:t>
              </w:r>
            </w:ins>
          </w:p>
        </w:tc>
      </w:tr>
      <w:tr w:rsidR="008D31F1" w:rsidRPr="008D31F1" w14:paraId="1A574185" w14:textId="77777777" w:rsidTr="008D31F1">
        <w:trPr>
          <w:trHeight w:val="320"/>
          <w:ins w:id="521" w:author="Ryan Eckert" w:date="2020-03-27T02:30:00Z"/>
        </w:trPr>
        <w:tc>
          <w:tcPr>
            <w:tcW w:w="1530" w:type="dxa"/>
            <w:tcBorders>
              <w:top w:val="nil"/>
              <w:left w:val="nil"/>
              <w:bottom w:val="nil"/>
              <w:right w:val="nil"/>
            </w:tcBorders>
            <w:shd w:val="clear" w:color="auto" w:fill="auto"/>
            <w:noWrap/>
            <w:vAlign w:val="bottom"/>
            <w:hideMark/>
          </w:tcPr>
          <w:p w14:paraId="1EB1532F" w14:textId="77777777" w:rsidR="008D31F1" w:rsidRPr="008D31F1" w:rsidRDefault="008D31F1" w:rsidP="008D31F1">
            <w:pPr>
              <w:rPr>
                <w:ins w:id="522"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13D0E8C6" w14:textId="77777777" w:rsidR="008D31F1" w:rsidRPr="008D31F1" w:rsidRDefault="008D31F1" w:rsidP="008D31F1">
            <w:pPr>
              <w:rPr>
                <w:ins w:id="523"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507EBE55" w14:textId="77777777" w:rsidR="008D31F1" w:rsidRPr="008D31F1" w:rsidRDefault="008D31F1" w:rsidP="008D31F1">
            <w:pPr>
              <w:rPr>
                <w:ins w:id="524"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2958AAE2" w14:textId="77777777" w:rsidR="008D31F1" w:rsidRPr="008D31F1" w:rsidRDefault="008D31F1" w:rsidP="008D31F1">
            <w:pPr>
              <w:rPr>
                <w:ins w:id="525"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49A05813" w14:textId="77777777" w:rsidR="008D31F1" w:rsidRPr="008D31F1" w:rsidRDefault="008D31F1" w:rsidP="008D31F1">
            <w:pPr>
              <w:rPr>
                <w:ins w:id="526" w:author="Ryan Eckert" w:date="2020-03-27T02:30:00Z"/>
                <w:rFonts w:eastAsia="Times New Roman"/>
                <w:i/>
                <w:iCs/>
                <w:color w:val="000000"/>
              </w:rPr>
            </w:pPr>
            <w:proofErr w:type="spellStart"/>
            <w:ins w:id="527" w:author="Ryan Eckert" w:date="2020-03-27T02:30:00Z">
              <w:r w:rsidRPr="008D31F1">
                <w:rPr>
                  <w:rFonts w:eastAsia="Times New Roman"/>
                  <w:i/>
                  <w:iCs/>
                  <w:color w:val="000000"/>
                </w:rPr>
                <w:t>Antipathes</w:t>
              </w:r>
              <w:proofErr w:type="spellEnd"/>
              <w:r w:rsidRPr="008D31F1">
                <w:rPr>
                  <w:rFonts w:eastAsia="Times New Roman"/>
                  <w:i/>
                  <w:iCs/>
                  <w:color w:val="000000"/>
                </w:rPr>
                <w:t xml:space="preserve"> </w:t>
              </w:r>
              <w:r w:rsidRPr="008D31F1">
                <w:rPr>
                  <w:rFonts w:eastAsia="Times New Roman"/>
                  <w:color w:val="000000"/>
                </w:rPr>
                <w:t>sp.</w:t>
              </w:r>
            </w:ins>
          </w:p>
        </w:tc>
        <w:tc>
          <w:tcPr>
            <w:tcW w:w="1573" w:type="dxa"/>
            <w:tcBorders>
              <w:top w:val="nil"/>
              <w:left w:val="nil"/>
              <w:bottom w:val="nil"/>
              <w:right w:val="nil"/>
            </w:tcBorders>
            <w:shd w:val="clear" w:color="auto" w:fill="auto"/>
            <w:noWrap/>
            <w:vAlign w:val="center"/>
            <w:hideMark/>
          </w:tcPr>
          <w:p w14:paraId="275F9EAE" w14:textId="77777777" w:rsidR="008D31F1" w:rsidRPr="008D31F1" w:rsidRDefault="008D31F1" w:rsidP="008D31F1">
            <w:pPr>
              <w:rPr>
                <w:ins w:id="528" w:author="Ryan Eckert" w:date="2020-03-27T02:30:00Z"/>
                <w:rFonts w:eastAsia="Times New Roman"/>
                <w:color w:val="000000"/>
              </w:rPr>
            </w:pPr>
            <w:ins w:id="529" w:author="Ryan Eckert" w:date="2020-03-27T02:30:00Z">
              <w:r w:rsidRPr="008D31F1">
                <w:rPr>
                  <w:rFonts w:eastAsia="Times New Roman"/>
                  <w:color w:val="000000"/>
                </w:rPr>
                <w:t>12.10%</w:t>
              </w:r>
            </w:ins>
          </w:p>
        </w:tc>
      </w:tr>
      <w:tr w:rsidR="008D31F1" w:rsidRPr="008D31F1" w14:paraId="74E6F08A" w14:textId="77777777" w:rsidTr="008D31F1">
        <w:trPr>
          <w:trHeight w:val="320"/>
          <w:ins w:id="530" w:author="Ryan Eckert" w:date="2020-03-27T02:30:00Z"/>
        </w:trPr>
        <w:tc>
          <w:tcPr>
            <w:tcW w:w="1530" w:type="dxa"/>
            <w:tcBorders>
              <w:top w:val="nil"/>
              <w:left w:val="nil"/>
              <w:bottom w:val="nil"/>
              <w:right w:val="nil"/>
            </w:tcBorders>
            <w:shd w:val="clear" w:color="auto" w:fill="auto"/>
            <w:noWrap/>
            <w:vAlign w:val="bottom"/>
            <w:hideMark/>
          </w:tcPr>
          <w:p w14:paraId="207949A9" w14:textId="77777777" w:rsidR="008D31F1" w:rsidRPr="008D31F1" w:rsidRDefault="008D31F1" w:rsidP="008D31F1">
            <w:pPr>
              <w:rPr>
                <w:ins w:id="531"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680B90AA" w14:textId="77777777" w:rsidR="008D31F1" w:rsidRPr="008D31F1" w:rsidRDefault="008D31F1" w:rsidP="008D31F1">
            <w:pPr>
              <w:rPr>
                <w:ins w:id="532"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center"/>
            <w:hideMark/>
          </w:tcPr>
          <w:p w14:paraId="1EB9B369" w14:textId="77777777" w:rsidR="008D31F1" w:rsidRPr="008D31F1" w:rsidRDefault="008D31F1" w:rsidP="008D31F1">
            <w:pPr>
              <w:rPr>
                <w:ins w:id="533" w:author="Ryan Eckert" w:date="2020-03-27T02:30:00Z"/>
                <w:rFonts w:eastAsia="Times New Roman"/>
                <w:color w:val="000000"/>
              </w:rPr>
            </w:pPr>
            <w:ins w:id="534" w:author="Ryan Eckert" w:date="2020-03-27T02:30:00Z">
              <w:r w:rsidRPr="008D31F1">
                <w:rPr>
                  <w:rFonts w:eastAsia="Times New Roman"/>
                  <w:color w:val="000000"/>
                </w:rPr>
                <w:t>East FGB</w:t>
              </w:r>
            </w:ins>
          </w:p>
        </w:tc>
        <w:tc>
          <w:tcPr>
            <w:tcW w:w="1285" w:type="dxa"/>
            <w:tcBorders>
              <w:top w:val="nil"/>
              <w:left w:val="nil"/>
              <w:bottom w:val="nil"/>
              <w:right w:val="nil"/>
            </w:tcBorders>
            <w:shd w:val="clear" w:color="auto" w:fill="auto"/>
            <w:noWrap/>
            <w:vAlign w:val="center"/>
            <w:hideMark/>
          </w:tcPr>
          <w:p w14:paraId="55247AF7" w14:textId="77777777" w:rsidR="008D31F1" w:rsidRPr="008D31F1" w:rsidRDefault="008D31F1" w:rsidP="008D31F1">
            <w:pPr>
              <w:rPr>
                <w:ins w:id="535" w:author="Ryan Eckert" w:date="2020-03-27T02:30:00Z"/>
                <w:rFonts w:eastAsia="Times New Roman"/>
                <w:color w:val="000000"/>
              </w:rPr>
            </w:pPr>
            <w:ins w:id="536" w:author="Ryan Eckert" w:date="2020-03-27T02:30:00Z">
              <w:r w:rsidRPr="008D31F1">
                <w:rPr>
                  <w:rFonts w:eastAsia="Times New Roman"/>
                  <w:color w:val="000000"/>
                </w:rPr>
                <w:t>24.81%</w:t>
              </w:r>
            </w:ins>
          </w:p>
        </w:tc>
        <w:tc>
          <w:tcPr>
            <w:tcW w:w="1800" w:type="dxa"/>
            <w:tcBorders>
              <w:top w:val="nil"/>
              <w:left w:val="nil"/>
              <w:bottom w:val="nil"/>
              <w:right w:val="nil"/>
            </w:tcBorders>
            <w:shd w:val="clear" w:color="auto" w:fill="auto"/>
            <w:noWrap/>
            <w:vAlign w:val="center"/>
            <w:hideMark/>
          </w:tcPr>
          <w:p w14:paraId="738E3BEE" w14:textId="77777777" w:rsidR="008D31F1" w:rsidRPr="008D31F1" w:rsidRDefault="008D31F1" w:rsidP="008D31F1">
            <w:pPr>
              <w:rPr>
                <w:ins w:id="537" w:author="Ryan Eckert" w:date="2020-03-27T02:30:00Z"/>
                <w:rFonts w:eastAsia="Times New Roman"/>
                <w:color w:val="000000"/>
              </w:rPr>
            </w:pPr>
            <w:proofErr w:type="spellStart"/>
            <w:ins w:id="538" w:author="Ryan Eckert" w:date="2020-03-27T02:30:00Z">
              <w:r w:rsidRPr="008D31F1">
                <w:rPr>
                  <w:rFonts w:eastAsia="Times New Roman"/>
                  <w:color w:val="000000"/>
                </w:rPr>
                <w:t>Ellisellidae</w:t>
              </w:r>
              <w:proofErr w:type="spellEnd"/>
            </w:ins>
          </w:p>
        </w:tc>
        <w:tc>
          <w:tcPr>
            <w:tcW w:w="1573" w:type="dxa"/>
            <w:tcBorders>
              <w:top w:val="nil"/>
              <w:left w:val="nil"/>
              <w:bottom w:val="nil"/>
              <w:right w:val="nil"/>
            </w:tcBorders>
            <w:shd w:val="clear" w:color="auto" w:fill="auto"/>
            <w:noWrap/>
            <w:vAlign w:val="center"/>
            <w:hideMark/>
          </w:tcPr>
          <w:p w14:paraId="329E1060" w14:textId="77777777" w:rsidR="008D31F1" w:rsidRPr="008D31F1" w:rsidRDefault="008D31F1" w:rsidP="008D31F1">
            <w:pPr>
              <w:rPr>
                <w:ins w:id="539" w:author="Ryan Eckert" w:date="2020-03-27T02:30:00Z"/>
                <w:rFonts w:eastAsia="Times New Roman"/>
                <w:color w:val="000000"/>
              </w:rPr>
            </w:pPr>
            <w:ins w:id="540" w:author="Ryan Eckert" w:date="2020-03-27T02:30:00Z">
              <w:r w:rsidRPr="008D31F1">
                <w:rPr>
                  <w:rFonts w:eastAsia="Times New Roman"/>
                  <w:color w:val="000000"/>
                </w:rPr>
                <w:t>27.66%</w:t>
              </w:r>
            </w:ins>
          </w:p>
        </w:tc>
      </w:tr>
      <w:tr w:rsidR="008D31F1" w:rsidRPr="008D31F1" w14:paraId="3A173C25" w14:textId="77777777" w:rsidTr="008D31F1">
        <w:trPr>
          <w:trHeight w:val="320"/>
          <w:ins w:id="541" w:author="Ryan Eckert" w:date="2020-03-27T02:30:00Z"/>
        </w:trPr>
        <w:tc>
          <w:tcPr>
            <w:tcW w:w="1530" w:type="dxa"/>
            <w:tcBorders>
              <w:top w:val="nil"/>
              <w:left w:val="nil"/>
              <w:bottom w:val="nil"/>
              <w:right w:val="nil"/>
            </w:tcBorders>
            <w:shd w:val="clear" w:color="auto" w:fill="auto"/>
            <w:noWrap/>
            <w:vAlign w:val="bottom"/>
            <w:hideMark/>
          </w:tcPr>
          <w:p w14:paraId="5AA6CAC7" w14:textId="77777777" w:rsidR="008D31F1" w:rsidRPr="008D31F1" w:rsidRDefault="008D31F1" w:rsidP="008D31F1">
            <w:pPr>
              <w:rPr>
                <w:ins w:id="542" w:author="Ryan Eckert" w:date="2020-03-27T02:30:00Z"/>
                <w:rFonts w:eastAsia="Times New Roman"/>
                <w:color w:val="000000"/>
              </w:rPr>
            </w:pPr>
          </w:p>
        </w:tc>
        <w:tc>
          <w:tcPr>
            <w:tcW w:w="1286" w:type="dxa"/>
            <w:tcBorders>
              <w:top w:val="nil"/>
              <w:left w:val="nil"/>
              <w:bottom w:val="nil"/>
              <w:right w:val="nil"/>
            </w:tcBorders>
            <w:shd w:val="clear" w:color="auto" w:fill="auto"/>
            <w:noWrap/>
            <w:vAlign w:val="bottom"/>
            <w:hideMark/>
          </w:tcPr>
          <w:p w14:paraId="4BBE1CD1" w14:textId="77777777" w:rsidR="008D31F1" w:rsidRPr="008D31F1" w:rsidRDefault="008D31F1" w:rsidP="008D31F1">
            <w:pPr>
              <w:rPr>
                <w:ins w:id="543" w:author="Ryan Eckert" w:date="2020-03-27T02:30:00Z"/>
                <w:rFonts w:eastAsia="Times New Roman"/>
                <w:sz w:val="20"/>
                <w:szCs w:val="20"/>
              </w:rPr>
            </w:pPr>
          </w:p>
        </w:tc>
        <w:tc>
          <w:tcPr>
            <w:tcW w:w="1209" w:type="dxa"/>
            <w:tcBorders>
              <w:top w:val="nil"/>
              <w:left w:val="nil"/>
              <w:bottom w:val="nil"/>
              <w:right w:val="nil"/>
            </w:tcBorders>
            <w:shd w:val="clear" w:color="auto" w:fill="auto"/>
            <w:noWrap/>
            <w:vAlign w:val="bottom"/>
            <w:hideMark/>
          </w:tcPr>
          <w:p w14:paraId="576466AD" w14:textId="77777777" w:rsidR="008D31F1" w:rsidRPr="008D31F1" w:rsidRDefault="008D31F1" w:rsidP="008D31F1">
            <w:pPr>
              <w:rPr>
                <w:ins w:id="544" w:author="Ryan Eckert" w:date="2020-03-27T02:30:00Z"/>
                <w:rFonts w:eastAsia="Times New Roman"/>
                <w:sz w:val="20"/>
                <w:szCs w:val="20"/>
              </w:rPr>
            </w:pPr>
          </w:p>
        </w:tc>
        <w:tc>
          <w:tcPr>
            <w:tcW w:w="1285" w:type="dxa"/>
            <w:tcBorders>
              <w:top w:val="nil"/>
              <w:left w:val="nil"/>
              <w:bottom w:val="nil"/>
              <w:right w:val="nil"/>
            </w:tcBorders>
            <w:shd w:val="clear" w:color="auto" w:fill="auto"/>
            <w:noWrap/>
            <w:vAlign w:val="bottom"/>
            <w:hideMark/>
          </w:tcPr>
          <w:p w14:paraId="41C3D224" w14:textId="77777777" w:rsidR="008D31F1" w:rsidRPr="008D31F1" w:rsidRDefault="008D31F1" w:rsidP="008D31F1">
            <w:pPr>
              <w:rPr>
                <w:ins w:id="545" w:author="Ryan Eckert" w:date="2020-03-27T02:30:00Z"/>
                <w:rFonts w:eastAsia="Times New Roman"/>
                <w:sz w:val="20"/>
                <w:szCs w:val="20"/>
              </w:rPr>
            </w:pPr>
          </w:p>
        </w:tc>
        <w:tc>
          <w:tcPr>
            <w:tcW w:w="1800" w:type="dxa"/>
            <w:tcBorders>
              <w:top w:val="nil"/>
              <w:left w:val="nil"/>
              <w:bottom w:val="nil"/>
              <w:right w:val="nil"/>
            </w:tcBorders>
            <w:shd w:val="clear" w:color="auto" w:fill="auto"/>
            <w:noWrap/>
            <w:vAlign w:val="center"/>
            <w:hideMark/>
          </w:tcPr>
          <w:p w14:paraId="10617A02" w14:textId="77777777" w:rsidR="008D31F1" w:rsidRPr="008D31F1" w:rsidRDefault="008D31F1" w:rsidP="008D31F1">
            <w:pPr>
              <w:rPr>
                <w:ins w:id="546" w:author="Ryan Eckert" w:date="2020-03-27T02:30:00Z"/>
                <w:rFonts w:eastAsia="Times New Roman"/>
                <w:i/>
                <w:iCs/>
                <w:color w:val="000000"/>
              </w:rPr>
            </w:pPr>
            <w:proofErr w:type="spellStart"/>
            <w:ins w:id="547" w:author="Ryan Eckert" w:date="2020-03-27T02:30:00Z">
              <w:r w:rsidRPr="008D31F1">
                <w:rPr>
                  <w:rFonts w:eastAsia="Times New Roman"/>
                  <w:i/>
                  <w:iCs/>
                  <w:color w:val="000000"/>
                </w:rPr>
                <w:t>Stichopathes</w:t>
              </w:r>
              <w:proofErr w:type="spellEnd"/>
              <w:r w:rsidRPr="008D31F1">
                <w:rPr>
                  <w:rFonts w:eastAsia="Times New Roman"/>
                  <w:i/>
                  <w:iCs/>
                  <w:color w:val="000000"/>
                </w:rPr>
                <w:t xml:space="preserve"> </w:t>
              </w:r>
              <w:r w:rsidRPr="008D31F1">
                <w:rPr>
                  <w:rFonts w:eastAsia="Times New Roman"/>
                  <w:color w:val="000000"/>
                </w:rPr>
                <w:t>sp.</w:t>
              </w:r>
            </w:ins>
          </w:p>
        </w:tc>
        <w:tc>
          <w:tcPr>
            <w:tcW w:w="1573" w:type="dxa"/>
            <w:tcBorders>
              <w:top w:val="nil"/>
              <w:left w:val="nil"/>
              <w:bottom w:val="nil"/>
              <w:right w:val="nil"/>
            </w:tcBorders>
            <w:shd w:val="clear" w:color="auto" w:fill="auto"/>
            <w:noWrap/>
            <w:vAlign w:val="center"/>
            <w:hideMark/>
          </w:tcPr>
          <w:p w14:paraId="06926AC8" w14:textId="77777777" w:rsidR="008D31F1" w:rsidRPr="008D31F1" w:rsidRDefault="008D31F1" w:rsidP="008D31F1">
            <w:pPr>
              <w:rPr>
                <w:ins w:id="548" w:author="Ryan Eckert" w:date="2020-03-27T02:30:00Z"/>
                <w:rFonts w:eastAsia="Times New Roman"/>
                <w:color w:val="000000"/>
              </w:rPr>
            </w:pPr>
            <w:ins w:id="549" w:author="Ryan Eckert" w:date="2020-03-27T02:30:00Z">
              <w:r w:rsidRPr="008D31F1">
                <w:rPr>
                  <w:rFonts w:eastAsia="Times New Roman"/>
                  <w:color w:val="000000"/>
                </w:rPr>
                <w:t>25.38%</w:t>
              </w:r>
            </w:ins>
          </w:p>
        </w:tc>
      </w:tr>
      <w:tr w:rsidR="008D31F1" w:rsidRPr="008D31F1" w14:paraId="1C86C4D1" w14:textId="77777777" w:rsidTr="008D31F1">
        <w:trPr>
          <w:trHeight w:val="320"/>
          <w:ins w:id="550" w:author="Ryan Eckert" w:date="2020-03-27T02:30:00Z"/>
        </w:trPr>
        <w:tc>
          <w:tcPr>
            <w:tcW w:w="1530" w:type="dxa"/>
            <w:tcBorders>
              <w:top w:val="nil"/>
              <w:left w:val="nil"/>
              <w:bottom w:val="single" w:sz="4" w:space="0" w:color="auto"/>
              <w:right w:val="nil"/>
            </w:tcBorders>
            <w:shd w:val="clear" w:color="auto" w:fill="auto"/>
            <w:noWrap/>
            <w:vAlign w:val="bottom"/>
            <w:hideMark/>
          </w:tcPr>
          <w:p w14:paraId="286B27D7" w14:textId="77777777" w:rsidR="008D31F1" w:rsidRPr="008D31F1" w:rsidRDefault="008D31F1" w:rsidP="008D31F1">
            <w:pPr>
              <w:rPr>
                <w:ins w:id="551" w:author="Ryan Eckert" w:date="2020-03-27T02:30:00Z"/>
                <w:rFonts w:eastAsia="Times New Roman"/>
                <w:color w:val="000000"/>
              </w:rPr>
            </w:pPr>
            <w:ins w:id="552" w:author="Ryan Eckert" w:date="2020-03-27T02:30:00Z">
              <w:r w:rsidRPr="008D31F1">
                <w:rPr>
                  <w:rFonts w:eastAsia="Times New Roman"/>
                  <w:color w:val="000000"/>
                </w:rPr>
                <w:t> </w:t>
              </w:r>
            </w:ins>
          </w:p>
        </w:tc>
        <w:tc>
          <w:tcPr>
            <w:tcW w:w="1286" w:type="dxa"/>
            <w:tcBorders>
              <w:top w:val="nil"/>
              <w:left w:val="nil"/>
              <w:bottom w:val="single" w:sz="4" w:space="0" w:color="auto"/>
              <w:right w:val="nil"/>
            </w:tcBorders>
            <w:shd w:val="clear" w:color="auto" w:fill="auto"/>
            <w:noWrap/>
            <w:vAlign w:val="bottom"/>
            <w:hideMark/>
          </w:tcPr>
          <w:p w14:paraId="31E43920" w14:textId="77777777" w:rsidR="008D31F1" w:rsidRPr="008D31F1" w:rsidRDefault="008D31F1" w:rsidP="008D31F1">
            <w:pPr>
              <w:rPr>
                <w:ins w:id="553" w:author="Ryan Eckert" w:date="2020-03-27T02:30:00Z"/>
                <w:rFonts w:eastAsia="Times New Roman"/>
                <w:color w:val="000000"/>
              </w:rPr>
            </w:pPr>
            <w:ins w:id="554" w:author="Ryan Eckert" w:date="2020-03-27T02:30:00Z">
              <w:r w:rsidRPr="008D31F1">
                <w:rPr>
                  <w:rFonts w:eastAsia="Times New Roman"/>
                  <w:color w:val="000000"/>
                </w:rPr>
                <w:t> </w:t>
              </w:r>
            </w:ins>
          </w:p>
        </w:tc>
        <w:tc>
          <w:tcPr>
            <w:tcW w:w="1209" w:type="dxa"/>
            <w:tcBorders>
              <w:top w:val="nil"/>
              <w:left w:val="nil"/>
              <w:bottom w:val="single" w:sz="4" w:space="0" w:color="auto"/>
              <w:right w:val="nil"/>
            </w:tcBorders>
            <w:shd w:val="clear" w:color="auto" w:fill="auto"/>
            <w:noWrap/>
            <w:vAlign w:val="bottom"/>
            <w:hideMark/>
          </w:tcPr>
          <w:p w14:paraId="1B70482F" w14:textId="77777777" w:rsidR="008D31F1" w:rsidRPr="008D31F1" w:rsidRDefault="008D31F1" w:rsidP="008D31F1">
            <w:pPr>
              <w:rPr>
                <w:ins w:id="555" w:author="Ryan Eckert" w:date="2020-03-27T02:30:00Z"/>
                <w:rFonts w:eastAsia="Times New Roman"/>
                <w:color w:val="000000"/>
              </w:rPr>
            </w:pPr>
            <w:ins w:id="556" w:author="Ryan Eckert" w:date="2020-03-27T02:30:00Z">
              <w:r w:rsidRPr="008D31F1">
                <w:rPr>
                  <w:rFonts w:eastAsia="Times New Roman"/>
                  <w:color w:val="000000"/>
                </w:rPr>
                <w:t> </w:t>
              </w:r>
            </w:ins>
          </w:p>
        </w:tc>
        <w:tc>
          <w:tcPr>
            <w:tcW w:w="1285" w:type="dxa"/>
            <w:tcBorders>
              <w:top w:val="nil"/>
              <w:left w:val="nil"/>
              <w:bottom w:val="single" w:sz="4" w:space="0" w:color="auto"/>
              <w:right w:val="nil"/>
            </w:tcBorders>
            <w:shd w:val="clear" w:color="auto" w:fill="auto"/>
            <w:noWrap/>
            <w:vAlign w:val="bottom"/>
            <w:hideMark/>
          </w:tcPr>
          <w:p w14:paraId="3D8DF875" w14:textId="77777777" w:rsidR="008D31F1" w:rsidRPr="008D31F1" w:rsidRDefault="008D31F1" w:rsidP="008D31F1">
            <w:pPr>
              <w:rPr>
                <w:ins w:id="557" w:author="Ryan Eckert" w:date="2020-03-27T02:30:00Z"/>
                <w:rFonts w:eastAsia="Times New Roman"/>
                <w:color w:val="000000"/>
              </w:rPr>
            </w:pPr>
            <w:ins w:id="558" w:author="Ryan Eckert" w:date="2020-03-27T02:30:00Z">
              <w:r w:rsidRPr="008D31F1">
                <w:rPr>
                  <w:rFonts w:eastAsia="Times New Roman"/>
                  <w:color w:val="000000"/>
                </w:rPr>
                <w:t> </w:t>
              </w:r>
            </w:ins>
          </w:p>
        </w:tc>
        <w:tc>
          <w:tcPr>
            <w:tcW w:w="1800" w:type="dxa"/>
            <w:tcBorders>
              <w:top w:val="nil"/>
              <w:left w:val="nil"/>
              <w:bottom w:val="single" w:sz="4" w:space="0" w:color="auto"/>
              <w:right w:val="nil"/>
            </w:tcBorders>
            <w:shd w:val="clear" w:color="auto" w:fill="auto"/>
            <w:noWrap/>
            <w:vAlign w:val="center"/>
            <w:hideMark/>
          </w:tcPr>
          <w:p w14:paraId="0A8181FD" w14:textId="77777777" w:rsidR="008D31F1" w:rsidRPr="008D31F1" w:rsidRDefault="008D31F1" w:rsidP="008D31F1">
            <w:pPr>
              <w:rPr>
                <w:ins w:id="559" w:author="Ryan Eckert" w:date="2020-03-27T02:30:00Z"/>
                <w:rFonts w:eastAsia="Times New Roman"/>
                <w:color w:val="000000"/>
              </w:rPr>
            </w:pPr>
            <w:proofErr w:type="spellStart"/>
            <w:ins w:id="560" w:author="Ryan Eckert" w:date="2020-03-27T02:30:00Z">
              <w:r w:rsidRPr="008D31F1">
                <w:rPr>
                  <w:rFonts w:eastAsia="Times New Roman"/>
                  <w:color w:val="000000"/>
                </w:rPr>
                <w:t>Plexauridae</w:t>
              </w:r>
              <w:proofErr w:type="spellEnd"/>
            </w:ins>
          </w:p>
        </w:tc>
        <w:tc>
          <w:tcPr>
            <w:tcW w:w="1573" w:type="dxa"/>
            <w:tcBorders>
              <w:top w:val="nil"/>
              <w:left w:val="nil"/>
              <w:bottom w:val="single" w:sz="4" w:space="0" w:color="auto"/>
              <w:right w:val="nil"/>
            </w:tcBorders>
            <w:shd w:val="clear" w:color="auto" w:fill="auto"/>
            <w:noWrap/>
            <w:vAlign w:val="center"/>
            <w:hideMark/>
          </w:tcPr>
          <w:p w14:paraId="25648674" w14:textId="77777777" w:rsidR="008D31F1" w:rsidRPr="008D31F1" w:rsidRDefault="008D31F1" w:rsidP="008D31F1">
            <w:pPr>
              <w:rPr>
                <w:ins w:id="561" w:author="Ryan Eckert" w:date="2020-03-27T02:30:00Z"/>
                <w:rFonts w:eastAsia="Times New Roman"/>
                <w:color w:val="000000"/>
              </w:rPr>
            </w:pPr>
            <w:ins w:id="562" w:author="Ryan Eckert" w:date="2020-03-27T02:30:00Z">
              <w:r w:rsidRPr="008D31F1">
                <w:rPr>
                  <w:rFonts w:eastAsia="Times New Roman"/>
                  <w:color w:val="000000"/>
                </w:rPr>
                <w:t>20.25%</w:t>
              </w:r>
            </w:ins>
          </w:p>
        </w:tc>
      </w:tr>
    </w:tbl>
    <w:p w14:paraId="23757CB6" w14:textId="7A8B5974" w:rsidR="006A1B6E" w:rsidRDefault="00636C84" w:rsidP="00AF346A">
      <w:pPr>
        <w:rPr>
          <w:ins w:id="563" w:author="Ryan Eckert" w:date="2020-03-27T01:31:00Z"/>
        </w:rPr>
      </w:pPr>
      <w:del w:id="564" w:author="Ryan Eckert" w:date="2020-03-27T01:31:00Z">
        <w:r w:rsidDel="00A048B2">
          <w:br w:type="page"/>
        </w:r>
      </w:del>
    </w:p>
    <w:p w14:paraId="45C2D864" w14:textId="77777777" w:rsidR="00A048B2" w:rsidRDefault="00A048B2" w:rsidP="00AF346A">
      <w:pPr>
        <w:rPr>
          <w:ins w:id="565" w:author="Ryan Eckert" w:date="2020-03-27T01:07:00Z"/>
        </w:rPr>
      </w:pPr>
    </w:p>
    <w:p w14:paraId="7115D0C5" w14:textId="3108E6B7" w:rsidR="00AF346A" w:rsidRDefault="00AF346A" w:rsidP="00AF346A">
      <w:pPr>
        <w:rPr>
          <w:ins w:id="566" w:author="Ryan Eckert" w:date="2020-03-27T01:04:00Z"/>
          <w:b/>
          <w:bCs/>
        </w:rPr>
      </w:pPr>
      <w:ins w:id="567" w:author="Ryan Eckert" w:date="2020-03-27T01:04:00Z">
        <w:r>
          <w:rPr>
            <w:b/>
            <w:bCs/>
            <w:noProof/>
          </w:rPr>
          <w:drawing>
            <wp:inline distT="0" distB="0" distL="0" distR="0" wp14:anchorId="08D096CC" wp14:editId="21359BA2">
              <wp:extent cx="5750043" cy="462597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tif"/>
                      <pic:cNvPicPr/>
                    </pic:nvPicPr>
                    <pic:blipFill>
                      <a:blip r:embed="rId10">
                        <a:extLst>
                          <a:ext uri="{28A0092B-C50C-407E-A947-70E740481C1C}">
                            <a14:useLocalDpi xmlns:a14="http://schemas.microsoft.com/office/drawing/2010/main" val="0"/>
                          </a:ext>
                        </a:extLst>
                      </a:blip>
                      <a:stretch>
                        <a:fillRect/>
                      </a:stretch>
                    </pic:blipFill>
                    <pic:spPr>
                      <a:xfrm>
                        <a:off x="0" y="0"/>
                        <a:ext cx="5750043" cy="4625975"/>
                      </a:xfrm>
                      <a:prstGeom prst="rect">
                        <a:avLst/>
                      </a:prstGeom>
                    </pic:spPr>
                  </pic:pic>
                </a:graphicData>
              </a:graphic>
            </wp:inline>
          </w:drawing>
        </w:r>
      </w:ins>
    </w:p>
    <w:p w14:paraId="6CF6F7CC" w14:textId="77777777" w:rsidR="00AF346A" w:rsidRDefault="00AF346A" w:rsidP="00AF346A">
      <w:pPr>
        <w:rPr>
          <w:ins w:id="568" w:author="Ryan Eckert" w:date="2020-03-27T01:04:00Z"/>
        </w:rPr>
      </w:pPr>
      <w:ins w:id="569" w:author="Ryan Eckert" w:date="2020-03-27T01:04:00Z">
        <w:r w:rsidRPr="007C265C">
          <w:rPr>
            <w:b/>
            <w:bCs/>
          </w:rPr>
          <w:t xml:space="preserve">Figure </w:t>
        </w:r>
        <w:r>
          <w:rPr>
            <w:b/>
            <w:bCs/>
          </w:rPr>
          <w:t>1</w:t>
        </w:r>
        <w:r w:rsidRPr="007C265C">
          <w:rPr>
            <w:b/>
            <w:bCs/>
          </w:rPr>
          <w:t>.</w:t>
        </w:r>
        <w:r>
          <w:t xml:space="preserve"> Map of mesophotic ROV transects at five banks in the northwest Gulf of Mexico, with total transects per bank listed (</w:t>
        </w:r>
        <w:r>
          <w:rPr>
            <w:i/>
            <w:iCs/>
          </w:rPr>
          <w:t>n</w:t>
        </w:r>
        <w:r w:rsidRPr="00FF1E62">
          <w:t>)</w:t>
        </w:r>
        <w:r>
          <w:t xml:space="preserve">. Bank </w:t>
        </w:r>
        <w:r w:rsidRPr="006D2128">
          <w:t>insets</w:t>
        </w:r>
        <w:r>
          <w:t xml:space="preserve"> include 10 m isobaths from USGS.</w:t>
        </w:r>
      </w:ins>
    </w:p>
    <w:p w14:paraId="598D2C0B" w14:textId="77777777" w:rsidR="00AF346A" w:rsidRDefault="00AF346A" w:rsidP="00AF346A">
      <w:pPr>
        <w:rPr>
          <w:ins w:id="570" w:author="Ryan Eckert" w:date="2020-03-27T01:04:00Z"/>
          <w:b/>
          <w:bCs/>
        </w:rPr>
      </w:pPr>
    </w:p>
    <w:p w14:paraId="17DF813C" w14:textId="77777777" w:rsidR="00AF346A" w:rsidRDefault="00AF346A" w:rsidP="00AF346A">
      <w:pPr>
        <w:rPr>
          <w:ins w:id="571" w:author="Ryan Eckert" w:date="2020-03-27T01:04:00Z"/>
          <w:b/>
          <w:bCs/>
        </w:rPr>
      </w:pPr>
      <w:ins w:id="572" w:author="Ryan Eckert" w:date="2020-03-27T01:04:00Z">
        <w:r>
          <w:rPr>
            <w:b/>
            <w:bCs/>
            <w:noProof/>
          </w:rPr>
          <w:lastRenderedPageBreak/>
          <w:drawing>
            <wp:inline distT="0" distB="0" distL="0" distR="0" wp14:anchorId="3AD0E0D6" wp14:editId="65DC54B5">
              <wp:extent cx="5932018" cy="23749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32018" cy="2374900"/>
                      </a:xfrm>
                      <a:prstGeom prst="rect">
                        <a:avLst/>
                      </a:prstGeom>
                      <a:noFill/>
                      <a:ln>
                        <a:noFill/>
                      </a:ln>
                    </pic:spPr>
                  </pic:pic>
                </a:graphicData>
              </a:graphic>
            </wp:inline>
          </w:drawing>
        </w:r>
      </w:ins>
    </w:p>
    <w:p w14:paraId="746D891A" w14:textId="77777777" w:rsidR="00AF346A" w:rsidRDefault="00AF346A" w:rsidP="00AF346A">
      <w:pPr>
        <w:rPr>
          <w:ins w:id="573" w:author="Ryan Eckert" w:date="2020-03-27T01:04:00Z"/>
        </w:rPr>
      </w:pPr>
      <w:ins w:id="574" w:author="Ryan Eckert" w:date="2020-03-27T01:04:00Z">
        <w:r w:rsidRPr="00FF1E62">
          <w:rPr>
            <w:b/>
            <w:bCs/>
          </w:rPr>
          <w:t>Figure XX.</w:t>
        </w:r>
        <w:r>
          <w:t xml:space="preserve"> Non-metric multidimensional scaling (nMDS) biplots of ROV transects based on Bray-Curtis dissimilarities for (A) percent cover of major taxa/benthic substrate, (B) percent cover of minor taxa, and (C) density (individuals m</w:t>
        </w:r>
        <w:r>
          <w:rPr>
            <w:vertAlign w:val="superscript"/>
          </w:rPr>
          <w:t>-2</w:t>
        </w:r>
        <w:r>
          <w:t>) of minor taxa. Color denotes bank as in Fig. 1.</w:t>
        </w:r>
      </w:ins>
    </w:p>
    <w:p w14:paraId="29318E07" w14:textId="77777777" w:rsidR="00AF346A" w:rsidRDefault="00AF346A" w:rsidP="00AF346A">
      <w:pPr>
        <w:rPr>
          <w:ins w:id="575" w:author="Ryan Eckert" w:date="2020-03-27T01:04:00Z"/>
        </w:rPr>
      </w:pPr>
      <w:ins w:id="576" w:author="Ryan Eckert" w:date="2020-03-27T01:04:00Z">
        <w:r>
          <w:rPr>
            <w:noProof/>
          </w:rPr>
          <w:drawing>
            <wp:inline distT="0" distB="0" distL="0" distR="0" wp14:anchorId="2906E12E" wp14:editId="2A6846BB">
              <wp:extent cx="5534527" cy="4148455"/>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centDends.eps"/>
                      <pic:cNvPicPr/>
                    </pic:nvPicPr>
                    <pic:blipFill>
                      <a:blip r:embed="rId12">
                        <a:extLst>
                          <a:ext uri="{28A0092B-C50C-407E-A947-70E740481C1C}">
                            <a14:useLocalDpi xmlns:a14="http://schemas.microsoft.com/office/drawing/2010/main" val="0"/>
                          </a:ext>
                        </a:extLst>
                      </a:blip>
                      <a:stretch>
                        <a:fillRect/>
                      </a:stretch>
                    </pic:blipFill>
                    <pic:spPr>
                      <a:xfrm>
                        <a:off x="0" y="0"/>
                        <a:ext cx="5534527" cy="4148455"/>
                      </a:xfrm>
                      <a:prstGeom prst="rect">
                        <a:avLst/>
                      </a:prstGeom>
                    </pic:spPr>
                  </pic:pic>
                </a:graphicData>
              </a:graphic>
            </wp:inline>
          </w:drawing>
        </w:r>
      </w:ins>
    </w:p>
    <w:p w14:paraId="6D226574" w14:textId="77777777" w:rsidR="00AF346A" w:rsidRDefault="00AF346A" w:rsidP="00AF346A">
      <w:pPr>
        <w:rPr>
          <w:ins w:id="577" w:author="Ryan Eckert" w:date="2020-03-27T01:04:00Z"/>
          <w:b/>
          <w:bCs/>
        </w:rPr>
      </w:pPr>
    </w:p>
    <w:p w14:paraId="5B9AF4D9" w14:textId="5222851A" w:rsidR="00AF346A" w:rsidRDefault="00AF346A" w:rsidP="00AF346A">
      <w:pPr>
        <w:rPr>
          <w:ins w:id="578" w:author="Ryan Eckert" w:date="2020-03-27T01:04:00Z"/>
        </w:rPr>
      </w:pPr>
      <w:ins w:id="579" w:author="Ryan Eckert" w:date="2020-03-27T01:04:00Z">
        <w:r w:rsidRPr="002E0008">
          <w:rPr>
            <w:b/>
            <w:bCs/>
          </w:rPr>
          <w:t>Figure XX.</w:t>
        </w:r>
        <w:r>
          <w:t xml:space="preserve"> Hierarchical clustering of ROV transects based on percent cover of 1(A) major taxa/benthic substrate (B) minor taxa. Dashed red line indicates similarity cut-off</w:t>
        </w:r>
      </w:ins>
      <w:ins w:id="580" w:author="Ryan Eckert" w:date="2020-03-27T01:06:00Z">
        <w:r>
          <w:t xml:space="preserve"> at (A) 50%, (B) 40% and </w:t>
        </w:r>
      </w:ins>
      <w:ins w:id="581" w:author="Ryan Eckert" w:date="2020-03-27T01:07:00Z">
        <w:r>
          <w:t>(C) 20%. L</w:t>
        </w:r>
      </w:ins>
      <w:ins w:id="582" w:author="Ryan Eckert" w:date="2020-03-27T01:04:00Z">
        <w:r>
          <w:t>eaf color indicates bank as in Fig. 1.</w:t>
        </w:r>
      </w:ins>
    </w:p>
    <w:p w14:paraId="62AFFD46" w14:textId="77777777" w:rsidR="00AF346A" w:rsidRDefault="00AF346A" w:rsidP="00AF346A">
      <w:pPr>
        <w:rPr>
          <w:ins w:id="583" w:author="Ryan Eckert" w:date="2020-03-27T01:04:00Z"/>
        </w:rPr>
      </w:pPr>
    </w:p>
    <w:p w14:paraId="14945B78" w14:textId="77777777" w:rsidR="00AF346A" w:rsidRDefault="00AF346A" w:rsidP="00AF346A">
      <w:pPr>
        <w:rPr>
          <w:ins w:id="584" w:author="Ryan Eckert" w:date="2020-03-27T01:04:00Z"/>
        </w:rPr>
      </w:pPr>
      <w:ins w:id="585" w:author="Ryan Eckert" w:date="2020-03-27T01:04:00Z">
        <w:r>
          <w:rPr>
            <w:noProof/>
          </w:rPr>
          <w:lastRenderedPageBreak/>
          <w:drawing>
            <wp:inline distT="0" distB="0" distL="0" distR="0" wp14:anchorId="08EEA2EF" wp14:editId="3A324EEC">
              <wp:extent cx="3314739" cy="414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rPlots.eps"/>
                      <pic:cNvPicPr/>
                    </pic:nvPicPr>
                    <pic:blipFill>
                      <a:blip r:embed="rId13">
                        <a:extLst>
                          <a:ext uri="{28A0092B-C50C-407E-A947-70E740481C1C}">
                            <a14:useLocalDpi xmlns:a14="http://schemas.microsoft.com/office/drawing/2010/main" val="0"/>
                          </a:ext>
                        </a:extLst>
                      </a:blip>
                      <a:stretch>
                        <a:fillRect/>
                      </a:stretch>
                    </pic:blipFill>
                    <pic:spPr>
                      <a:xfrm>
                        <a:off x="0" y="0"/>
                        <a:ext cx="3314739" cy="4140200"/>
                      </a:xfrm>
                      <a:prstGeom prst="rect">
                        <a:avLst/>
                      </a:prstGeom>
                    </pic:spPr>
                  </pic:pic>
                </a:graphicData>
              </a:graphic>
            </wp:inline>
          </w:drawing>
        </w:r>
      </w:ins>
    </w:p>
    <w:p w14:paraId="1A85D9CC" w14:textId="77777777" w:rsidR="00AF346A" w:rsidRPr="00CE324B" w:rsidRDefault="00AF346A" w:rsidP="00AF346A">
      <w:pPr>
        <w:rPr>
          <w:ins w:id="586" w:author="Ryan Eckert" w:date="2020-03-27T01:04:00Z"/>
        </w:rPr>
      </w:pPr>
      <w:ins w:id="587" w:author="Ryan Eckert" w:date="2020-03-27T01:04:00Z">
        <w:r w:rsidRPr="00CE324B">
          <w:rPr>
            <w:b/>
            <w:bCs/>
          </w:rPr>
          <w:t>Figure XX.</w:t>
        </w:r>
        <w:r>
          <w:t xml:space="preserve"> Bar plots of average (A) percent cover of major tax/benthic substrate, (B) percent cover of coral by Family, and (C) density (individuals m</w:t>
        </w:r>
        <w:r>
          <w:rPr>
            <w:vertAlign w:val="superscript"/>
          </w:rPr>
          <w:t>-2</w:t>
        </w:r>
        <w:r>
          <w:t xml:space="preserve">) of corals by Family per bank. Color hue in (B) and (C) represents coral Order (green = </w:t>
        </w:r>
        <w:proofErr w:type="spellStart"/>
        <w:r>
          <w:t>Alcyonacea</w:t>
        </w:r>
        <w:proofErr w:type="spellEnd"/>
        <w:r>
          <w:t xml:space="preserve">, orange = </w:t>
        </w:r>
        <w:proofErr w:type="spellStart"/>
        <w:r>
          <w:t>Antipatharia</w:t>
        </w:r>
        <w:proofErr w:type="spellEnd"/>
        <w:r>
          <w:t xml:space="preserve">, blue = </w:t>
        </w:r>
        <w:proofErr w:type="spellStart"/>
        <w:r w:rsidRPr="006C68F3">
          <w:t>Anthoathecata</w:t>
        </w:r>
        <w:proofErr w:type="spellEnd"/>
        <w:r w:rsidRPr="006C68F3">
          <w:t>,</w:t>
        </w:r>
        <w:r>
          <w:t xml:space="preserve"> and purple = Scleractinia).</w:t>
        </w:r>
      </w:ins>
    </w:p>
    <w:p w14:paraId="1C011A5D" w14:textId="77777777" w:rsidR="00AF346A" w:rsidRDefault="00AF346A" w:rsidP="00AF346A">
      <w:pPr>
        <w:rPr>
          <w:ins w:id="588" w:author="Ryan Eckert" w:date="2020-03-27T01:04:00Z"/>
        </w:rPr>
      </w:pPr>
    </w:p>
    <w:p w14:paraId="715D1E8D" w14:textId="77777777" w:rsidR="00AF346A" w:rsidRDefault="00AF346A" w:rsidP="00AF346A">
      <w:pPr>
        <w:rPr>
          <w:ins w:id="589" w:author="Ryan Eckert" w:date="2020-03-27T01:04:00Z"/>
          <w:b/>
          <w:bCs/>
        </w:rPr>
      </w:pPr>
      <w:ins w:id="590" w:author="Ryan Eckert" w:date="2020-03-27T01:04:00Z">
        <w:r>
          <w:rPr>
            <w:b/>
            <w:bCs/>
            <w:noProof/>
          </w:rPr>
          <w:lastRenderedPageBreak/>
          <w:drawing>
            <wp:inline distT="0" distB="0" distL="0" distR="0" wp14:anchorId="3D674BBB" wp14:editId="1B0F0EE4">
              <wp:extent cx="5943599" cy="386258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munityPlots.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599" cy="3862585"/>
                      </a:xfrm>
                      <a:prstGeom prst="rect">
                        <a:avLst/>
                      </a:prstGeom>
                    </pic:spPr>
                  </pic:pic>
                </a:graphicData>
              </a:graphic>
            </wp:inline>
          </w:drawing>
        </w:r>
      </w:ins>
    </w:p>
    <w:p w14:paraId="1C69ECFA" w14:textId="2DA9884B" w:rsidR="00AF346A" w:rsidRPr="00CE324B" w:rsidRDefault="00AF346A" w:rsidP="00AF346A">
      <w:pPr>
        <w:rPr>
          <w:ins w:id="591" w:author="Ryan Eckert" w:date="2020-03-27T01:04:00Z"/>
        </w:rPr>
      </w:pPr>
      <w:ins w:id="592" w:author="Ryan Eckert" w:date="2020-03-27T01:04:00Z">
        <w:r w:rsidRPr="00CE324B">
          <w:rPr>
            <w:b/>
            <w:bCs/>
          </w:rPr>
          <w:t>Figure</w:t>
        </w:r>
        <w:r>
          <w:rPr>
            <w:b/>
            <w:bCs/>
          </w:rPr>
          <w:t xml:space="preserve"> XX.</w:t>
        </w:r>
        <w:r>
          <w:t xml:space="preserve"> Richness, diversity (Shannon’s index) and evenness (Simpson’s index) of (A, B, C) coral Family and </w:t>
        </w:r>
      </w:ins>
      <w:ins w:id="593" w:author="Ryan Eckert" w:date="2020-03-27T01:10:00Z">
        <w:r w:rsidR="006A1B6E">
          <w:t xml:space="preserve">(D, E, F) </w:t>
        </w:r>
      </w:ins>
      <w:ins w:id="594" w:author="Ryan Eckert" w:date="2020-03-27T01:08:00Z">
        <w:r w:rsidR="006A1B6E">
          <w:t>S</w:t>
        </w:r>
      </w:ins>
      <w:ins w:id="595" w:author="Ryan Eckert" w:date="2020-03-27T01:04:00Z">
        <w:r>
          <w:t xml:space="preserve">cleractinian </w:t>
        </w:r>
      </w:ins>
      <w:ins w:id="596" w:author="Ryan Eckert" w:date="2020-03-27T01:08:00Z">
        <w:r w:rsidR="006A1B6E">
          <w:t>species</w:t>
        </w:r>
      </w:ins>
      <w:ins w:id="597" w:author="Ryan Eckert" w:date="2020-03-27T01:10:00Z">
        <w:r w:rsidR="006A1B6E">
          <w:t xml:space="preserve"> </w:t>
        </w:r>
      </w:ins>
      <w:ins w:id="598" w:author="Ryan Eckert" w:date="2020-03-27T01:04:00Z">
        <w:r>
          <w:t xml:space="preserve">from point counts of ROV transect images. Vertical bars indicate the overall measure for each bank, colors denote bank as in Fig. 1. Letters below bars indicate significant differences between banks based on </w:t>
        </w:r>
        <w:r w:rsidRPr="00F80853">
          <w:t>Conover-Iman</w:t>
        </w:r>
        <w:r>
          <w:t xml:space="preserve"> tests.</w:t>
        </w:r>
      </w:ins>
    </w:p>
    <w:p w14:paraId="5978E08C" w14:textId="26B50013" w:rsidR="00636C84" w:rsidRDefault="00636C84" w:rsidP="00B2292D">
      <w:pPr>
        <w:spacing w:line="480" w:lineRule="auto"/>
      </w:pPr>
    </w:p>
    <w:p w14:paraId="79F041A0" w14:textId="0C48F5F1" w:rsidR="00B2292D" w:rsidRPr="00B2292D" w:rsidRDefault="00B2292D" w:rsidP="00B2292D">
      <w:pPr>
        <w:spacing w:line="480" w:lineRule="auto"/>
        <w:rPr>
          <w:b/>
        </w:rPr>
      </w:pPr>
      <w:r w:rsidRPr="00B2292D">
        <w:rPr>
          <w:b/>
        </w:rPr>
        <w:t>References</w:t>
      </w:r>
    </w:p>
    <w:p w14:paraId="0D0FF6C3" w14:textId="18B0BDD0" w:rsidR="008D6A02" w:rsidRPr="008D6A02" w:rsidRDefault="00B2292D" w:rsidP="008D6A02">
      <w:pPr>
        <w:widowControl w:val="0"/>
        <w:autoSpaceDE w:val="0"/>
        <w:autoSpaceDN w:val="0"/>
        <w:adjustRightInd w:val="0"/>
        <w:spacing w:line="480" w:lineRule="auto"/>
        <w:ind w:left="480" w:hanging="480"/>
        <w:rPr>
          <w:noProof/>
        </w:rPr>
      </w:pPr>
      <w:r w:rsidRPr="00B2292D">
        <w:fldChar w:fldCharType="begin" w:fldLock="1"/>
      </w:r>
      <w:r w:rsidRPr="00B2292D">
        <w:instrText xml:space="preserve">ADDIN Mendeley Bibliography CSL_BIBLIOGRAPHY </w:instrText>
      </w:r>
      <w:r w:rsidRPr="00B2292D">
        <w:fldChar w:fldCharType="separate"/>
      </w:r>
      <w:r w:rsidR="008D6A02" w:rsidRPr="008D6A02">
        <w:rPr>
          <w:noProof/>
        </w:rPr>
        <w:t xml:space="preserve">Clark, R., Kracker, L. M., Taylor, J. C., and Buckel, C. A. (2014). Fish and Benthic Communities of the Flower Garden Banks National Marine Sanctuary: Science to Support Sanctuary Management. </w:t>
      </w:r>
      <w:r w:rsidR="008D6A02" w:rsidRPr="008D6A02">
        <w:rPr>
          <w:i/>
          <w:iCs/>
          <w:noProof/>
        </w:rPr>
        <w:t>NOAA Tech. Memo. NOS NCCOS</w:t>
      </w:r>
      <w:r w:rsidR="008D6A02" w:rsidRPr="008D6A02">
        <w:rPr>
          <w:noProof/>
        </w:rPr>
        <w:t xml:space="preserve"> 179, 317.</w:t>
      </w:r>
    </w:p>
    <w:p w14:paraId="387A5EC6"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Clarke, K., Gorley, R., Sommerfield, P., and Warwick, R. (2008). </w:t>
      </w:r>
      <w:r w:rsidRPr="008D6A02">
        <w:rPr>
          <w:i/>
          <w:iCs/>
          <w:noProof/>
        </w:rPr>
        <w:t>Change in marine communities: an approach to statistical analysis and interpretation</w:t>
      </w:r>
      <w:r w:rsidRPr="008D6A02">
        <w:rPr>
          <w:noProof/>
        </w:rPr>
        <w:t>. 3rd ed. Plymouth, United Kingdom: PRIMER-E Ltd.</w:t>
      </w:r>
    </w:p>
    <w:p w14:paraId="499293CB"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Clarke, K. R., and Gorley, R. N. (2015). </w:t>
      </w:r>
      <w:r w:rsidRPr="008D6A02">
        <w:rPr>
          <w:i/>
          <w:iCs/>
          <w:noProof/>
        </w:rPr>
        <w:t>PRIMER v7: user manual/tutorial</w:t>
      </w:r>
      <w:r w:rsidRPr="008D6A02">
        <w:rPr>
          <w:noProof/>
        </w:rPr>
        <w:t>. Plymouth, United Kingdom: PRIMER-E.</w:t>
      </w:r>
    </w:p>
    <w:p w14:paraId="173C9FA0"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lastRenderedPageBreak/>
        <w:t xml:space="preserve">Ezer, T., Thattai, D. V., Kjerfve, B., and Heyman, W. D. (2005). On the variability of the flow along the Meso-American Barrier Reef system: a numerical model study of the influence of the Caribbean current and eddies. </w:t>
      </w:r>
      <w:r w:rsidRPr="008D6A02">
        <w:rPr>
          <w:i/>
          <w:iCs/>
          <w:noProof/>
        </w:rPr>
        <w:t>Ocean Dyn.</w:t>
      </w:r>
      <w:r w:rsidRPr="008D6A02">
        <w:rPr>
          <w:noProof/>
        </w:rPr>
        <w:t xml:space="preserve"> 55, 458–475. doi:10.1007/s10236-005-0033-2.</w:t>
      </w:r>
    </w:p>
    <w:p w14:paraId="0BC47E8A"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Hickerson, E. L., Schmahl, G. P., Johnston, M. A., Nuttall, M. F., Embesi, J. A., and Eckert, R. J. (2012). “Flower Garden Banks – A refuge in the Gulf of Mexico?,” in </w:t>
      </w:r>
      <w:r w:rsidRPr="008D6A02">
        <w:rPr>
          <w:i/>
          <w:iCs/>
          <w:noProof/>
        </w:rPr>
        <w:t>Proceedings of the Twelfth International Coral Reef Symposium</w:t>
      </w:r>
      <w:r w:rsidRPr="008D6A02">
        <w:rPr>
          <w:noProof/>
        </w:rPr>
        <w:t>, eds. D. Yellowlees and T. P. Hughes.</w:t>
      </w:r>
    </w:p>
    <w:p w14:paraId="0C373D91"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Hickerson, E., Schmahl, G., Robbart, M., Precht, W., and Caldow, C. (2008). “The state of coral reef ecosystems of the Flower Garden Banks, Stetson Bank, and other banks in the northwestern Gulf of Mexico,” in </w:t>
      </w:r>
      <w:r w:rsidRPr="008D6A02">
        <w:rPr>
          <w:i/>
          <w:iCs/>
          <w:noProof/>
        </w:rPr>
        <w:t>The state of coral reef ecosystems of the United States and Pacific Freely Associated States: 2008</w:t>
      </w:r>
      <w:r w:rsidRPr="008D6A02">
        <w:rPr>
          <w:noProof/>
        </w:rPr>
        <w:t xml:space="preserve"> (NOAA Technical Memorandum NOS NCCOS, Silver Spring), 189–217.</w:t>
      </w:r>
    </w:p>
    <w:p w14:paraId="3E419774"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Jackson, J. B. C., Donovan, M. K., Cramer, K. L., Lam, V., and Lam, W. (2014). Status and Trends of Caribbean Coral Reefs : 1970-2012. </w:t>
      </w:r>
      <w:r w:rsidRPr="008D6A02">
        <w:rPr>
          <w:i/>
          <w:iCs/>
          <w:noProof/>
        </w:rPr>
        <w:t>Glob. Coral Reef Monit. Network, IUCN, Gland. Switz.</w:t>
      </w:r>
      <w:r w:rsidRPr="008D6A02">
        <w:rPr>
          <w:noProof/>
        </w:rPr>
        <w:t>, 306.</w:t>
      </w:r>
    </w:p>
    <w:p w14:paraId="755C0452"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Jarrett, B. D., Hine, A. C., Halley, R. B., Naar, D. F., Locker, S. D., Neumann, A. C., et al. (2005). Strange bedfellows–a deep-water hermatypic coral reef superimposed on a drowned barrier island; southern Pulley Ridge, SW Florida platform margin. </w:t>
      </w:r>
      <w:r w:rsidRPr="008D6A02">
        <w:rPr>
          <w:i/>
          <w:iCs/>
          <w:noProof/>
        </w:rPr>
        <w:t>Mar. Geol.</w:t>
      </w:r>
      <w:r w:rsidRPr="008D6A02">
        <w:rPr>
          <w:noProof/>
        </w:rPr>
        <w:t xml:space="preserve"> 214, 295–307. doi:10.1016/j.margeo.2004.11.012.</w:t>
      </w:r>
    </w:p>
    <w:p w14:paraId="661EAD0E"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Kinlan, B., Poti, M., Etnoyer, P., Siceloff, L., Jenkins, C., Dorfman, D., et al. (2013). Digital data: predictive models of deep-sea coral habitat suitability in the U.S. Gulf of Mexico. NOAA NCCOS, Silver Spring, MD.</w:t>
      </w:r>
    </w:p>
    <w:p w14:paraId="41E1E840"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Kohler, K. E., and Gill, S. M. (2006). Coral Point Count with Excel extensions (CPCe): A Visual </w:t>
      </w:r>
      <w:r w:rsidRPr="008D6A02">
        <w:rPr>
          <w:noProof/>
        </w:rPr>
        <w:lastRenderedPageBreak/>
        <w:t xml:space="preserve">Basic program for the determination of coral and substrate coverage using random point count methodology. </w:t>
      </w:r>
      <w:r w:rsidRPr="008D6A02">
        <w:rPr>
          <w:i/>
          <w:iCs/>
          <w:noProof/>
        </w:rPr>
        <w:t>Comput. Geosci.</w:t>
      </w:r>
      <w:r w:rsidRPr="008D6A02">
        <w:rPr>
          <w:noProof/>
        </w:rPr>
        <w:t xml:space="preserve"> 32, 1259–1269. doi:10.1016/j.cageo.2005.11.009.</w:t>
      </w:r>
    </w:p>
    <w:p w14:paraId="1297A3E3"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Locker, S. D., Armstrong, R. A., Battista, T. A., Rooney, J. J., Sherman, C., and Zawada, D. G. (2010). Geomorphology of mesophotic coral ecosystems: current perspectives on morphology, distribution, and mapping strategies. </w:t>
      </w:r>
      <w:r w:rsidRPr="008D6A02">
        <w:rPr>
          <w:i/>
          <w:iCs/>
          <w:noProof/>
        </w:rPr>
        <w:t>Coral Reefs</w:t>
      </w:r>
      <w:r w:rsidRPr="008D6A02">
        <w:rPr>
          <w:noProof/>
        </w:rPr>
        <w:t xml:space="preserve"> 29, 329–345. doi:10.1007/s00338-010-0613-6.</w:t>
      </w:r>
    </w:p>
    <w:p w14:paraId="5E76FDA0"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Lugo-Fernández, A. (1998). Ecological implications of hydrography and circulation to the Flower Garden Banks, northwest Gulf of Mexico. </w:t>
      </w:r>
      <w:r w:rsidRPr="008D6A02">
        <w:rPr>
          <w:i/>
          <w:iCs/>
          <w:noProof/>
        </w:rPr>
        <w:t>Gulf Mex. Sci.</w:t>
      </w:r>
      <w:r w:rsidRPr="008D6A02">
        <w:rPr>
          <w:noProof/>
        </w:rPr>
        <w:t xml:space="preserve"> 16, 144–160.</w:t>
      </w:r>
    </w:p>
    <w:p w14:paraId="15ECCBE1"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Martinez Arbizu, P. (2017). pairwiseAdonis: Pairwise multilevel comparison using adonis. Available at: https://github.com/pmartinezarbizu/pairwiseAdonis [Accessed February 10, 2019].</w:t>
      </w:r>
    </w:p>
    <w:p w14:paraId="385627AB"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Oey, L., Ezer, T., and Lee, H. (2005). “Loop Current, rings and related circulation in the Gulf of Mexico: a review of numerical models and future challenges,” in </w:t>
      </w:r>
      <w:r w:rsidRPr="008D6A02">
        <w:rPr>
          <w:i/>
          <w:iCs/>
          <w:noProof/>
        </w:rPr>
        <w:t>Circulation in the Gulf of Mexico: observations and models</w:t>
      </w:r>
      <w:r w:rsidRPr="008D6A02">
        <w:rPr>
          <w:noProof/>
        </w:rPr>
        <w:t>, eds. W. Sturges and A. Lugo-Fernandez (Washington DC: American Geophysical Union), 31–56. doi:10.1029/161GM04.</w:t>
      </w:r>
    </w:p>
    <w:p w14:paraId="5C3C960C"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Oksanen, J., Blanchet, F. G., Friendly, M., Kindt, R., Legendre, P., McGlinn, D., et al. (2019). vegan: Community ecology package. Available at: https://cran.r-project.org/package=vegan [Accessed October 2, 2020].</w:t>
      </w:r>
    </w:p>
    <w:p w14:paraId="1B553CC7"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Precht, W. F., Aronson, R. B., Deslarzes, K. J., Robbart, M. L., Zimmer, B., and Duncan, L. (2008). </w:t>
      </w:r>
      <w:r w:rsidRPr="008D6A02">
        <w:rPr>
          <w:i/>
          <w:iCs/>
          <w:noProof/>
        </w:rPr>
        <w:t>Post-hurricane assessment at the East Flower Garden Bank long-term monitoring site: November 2005</w:t>
      </w:r>
      <w:r w:rsidRPr="008D6A02">
        <w:rPr>
          <w:noProof/>
        </w:rPr>
        <w:t>. OCS Study MMS 2008-019. US Dept Interior, Minerals Management Service, Gulf of Mexico OCS Region, New Orleans, p 39.</w:t>
      </w:r>
    </w:p>
    <w:p w14:paraId="30095FC8"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Precht, W. F., Deslarzes, K. J. P., Hickerson, E. L., Schmahl, G. P., Nuttall, M. F., and Aronson, </w:t>
      </w:r>
      <w:r w:rsidRPr="008D6A02">
        <w:rPr>
          <w:noProof/>
        </w:rPr>
        <w:lastRenderedPageBreak/>
        <w:t xml:space="preserve">R. B. (2014). Back to the future: The history of acroporid corals at the Flower Garden Banks, Gulf of Mexico, USA. </w:t>
      </w:r>
      <w:r w:rsidRPr="008D6A02">
        <w:rPr>
          <w:i/>
          <w:iCs/>
          <w:noProof/>
        </w:rPr>
        <w:t>Mar. Geol.</w:t>
      </w:r>
      <w:r w:rsidRPr="008D6A02">
        <w:rPr>
          <w:noProof/>
        </w:rPr>
        <w:t xml:space="preserve"> 349, 152–161. doi:10.1016/j.margeo.2013.12.012.</w:t>
      </w:r>
    </w:p>
    <w:p w14:paraId="72AC4C0D"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R Core Team (2019). R: A language and environment for statistical computing. Available at: https://www.r-project.org/ [Accessed January 1, 2019].</w:t>
      </w:r>
    </w:p>
    <w:p w14:paraId="56EE8B1A"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Reed, J. K. (2002). Comparison of deep-water coral reefs and lithoherms off southeastern USA. </w:t>
      </w:r>
      <w:r w:rsidRPr="008D6A02">
        <w:rPr>
          <w:i/>
          <w:iCs/>
          <w:noProof/>
        </w:rPr>
        <w:t>Hydrobiologia</w:t>
      </w:r>
      <w:r w:rsidRPr="008D6A02">
        <w:rPr>
          <w:noProof/>
        </w:rPr>
        <w:t xml:space="preserve"> 471, 57–69. doi:10.1023/A:1016593018389.</w:t>
      </w:r>
    </w:p>
    <w:p w14:paraId="185B525E"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Rezak, R., Gittings, S. R., and Bright, T. J. (1990). Biotic assemblages and ecological controls on reefs and banks of the northwest Gulf of Mexico. </w:t>
      </w:r>
      <w:r w:rsidRPr="008D6A02">
        <w:rPr>
          <w:i/>
          <w:iCs/>
          <w:noProof/>
        </w:rPr>
        <w:t>Am. Zool.</w:t>
      </w:r>
      <w:r w:rsidRPr="008D6A02">
        <w:rPr>
          <w:noProof/>
        </w:rPr>
        <w:t xml:space="preserve"> 30, 23–35. doi:10.1093/icb/30.1.23.</w:t>
      </w:r>
    </w:p>
    <w:p w14:paraId="0273A589"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Schmahl, G. P., Hickerson, E. L., and Precht, W. F. (2008). “Biology and ecology of coral reefs and coral communities in the Flower Garden Banks region, northwestern Gulf of Mexico,” in </w:t>
      </w:r>
      <w:r w:rsidRPr="008D6A02">
        <w:rPr>
          <w:i/>
          <w:iCs/>
          <w:noProof/>
        </w:rPr>
        <w:t>Coral reefs of the USA</w:t>
      </w:r>
      <w:r w:rsidRPr="008D6A02">
        <w:rPr>
          <w:noProof/>
        </w:rPr>
        <w:t>, eds. B. M. Riegl and R. E. Dodge (Dordrecht: Springer), 221–261. doi:10.1007/978-1-4020-6847-8_6.</w:t>
      </w:r>
    </w:p>
    <w:p w14:paraId="29A233E4" w14:textId="77777777" w:rsidR="008D6A02" w:rsidRPr="008D6A02" w:rsidRDefault="008D6A02" w:rsidP="008D6A02">
      <w:pPr>
        <w:widowControl w:val="0"/>
        <w:autoSpaceDE w:val="0"/>
        <w:autoSpaceDN w:val="0"/>
        <w:adjustRightInd w:val="0"/>
        <w:spacing w:line="480" w:lineRule="auto"/>
        <w:ind w:left="480" w:hanging="480"/>
        <w:rPr>
          <w:noProof/>
        </w:rPr>
      </w:pPr>
      <w:r w:rsidRPr="008D6A02">
        <w:rPr>
          <w:noProof/>
        </w:rPr>
        <w:t xml:space="preserve">Voss, J. D., Williams, M. A., Reed, J. K., and Clark, R. (2014). “Benthic and fish communities in the mid and lower mesphotic zone of the sanctuary,” in </w:t>
      </w:r>
      <w:r w:rsidRPr="008D6A02">
        <w:rPr>
          <w:i/>
          <w:iCs/>
          <w:noProof/>
        </w:rPr>
        <w:t>Fish and benthic communities of the Flower Garden Banks National Marine Sanctuary: science to support sanctuary management</w:t>
      </w:r>
      <w:r w:rsidRPr="008D6A02">
        <w:rPr>
          <w:noProof/>
        </w:rPr>
        <w:t>, eds. R. Clark, J. C. Taylor, C. A. Buckel, and L. M. Kracker (Silver Spring, MD: NOAA Technical Memorandum NOS NCCOS 179), 201–260.</w:t>
      </w:r>
    </w:p>
    <w:p w14:paraId="2D750CE6" w14:textId="4EAD715E" w:rsidR="00B2292D" w:rsidRPr="00B2292D" w:rsidRDefault="00B2292D" w:rsidP="008D6A02">
      <w:pPr>
        <w:widowControl w:val="0"/>
        <w:autoSpaceDE w:val="0"/>
        <w:autoSpaceDN w:val="0"/>
        <w:adjustRightInd w:val="0"/>
        <w:spacing w:line="480" w:lineRule="auto"/>
        <w:ind w:left="480" w:hanging="480"/>
      </w:pPr>
      <w:r w:rsidRPr="00B2292D">
        <w:fldChar w:fldCharType="end"/>
      </w:r>
    </w:p>
    <w:p w14:paraId="4F6DEFBD" w14:textId="77777777" w:rsidR="00044940" w:rsidRPr="00B2292D" w:rsidRDefault="00044940"/>
    <w:sectPr w:rsidR="00044940" w:rsidRPr="00B2292D" w:rsidSect="00552A2D">
      <w:headerReference w:type="even" r:id="rId15"/>
      <w:headerReference w:type="default" r:id="rId1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Ryan Eckert" w:date="2020-03-20T21:16:00Z" w:initials="RE">
    <w:p w14:paraId="2706BA1B" w14:textId="733EF691" w:rsidR="003D7973" w:rsidRDefault="003D7973">
      <w:pPr>
        <w:pStyle w:val="CommentText"/>
      </w:pPr>
      <w:r>
        <w:rPr>
          <w:rStyle w:val="CommentReference"/>
        </w:rPr>
        <w:annotationRef/>
      </w:r>
      <w:r>
        <w:t xml:space="preserve">The data set for nMDS, clustering, and PERMANOVA was not corals but Cnidarians so I changed to only corals, because this is more meaningful than including </w:t>
      </w:r>
      <w:proofErr w:type="spellStart"/>
      <w:r>
        <w:t>zooanthids</w:t>
      </w:r>
      <w:proofErr w:type="spellEnd"/>
      <w:r>
        <w:t xml:space="preserve"> and </w:t>
      </w:r>
      <w:proofErr w:type="spellStart"/>
      <w:r>
        <w:t>actinarians</w:t>
      </w:r>
      <w:proofErr w:type="spellEnd"/>
      <w:r>
        <w:t>, etc. IMHO.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06BA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06BA1B" w16cid:durableId="221FB1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0929E" w14:textId="77777777" w:rsidR="00D80A2B" w:rsidRDefault="00D80A2B">
      <w:r>
        <w:separator/>
      </w:r>
    </w:p>
  </w:endnote>
  <w:endnote w:type="continuationSeparator" w:id="0">
    <w:p w14:paraId="4AB9182D" w14:textId="77777777" w:rsidR="00D80A2B" w:rsidRDefault="00D80A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9CB2CE" w14:textId="77777777" w:rsidR="00D80A2B" w:rsidRDefault="00D80A2B">
      <w:r>
        <w:separator/>
      </w:r>
    </w:p>
  </w:footnote>
  <w:footnote w:type="continuationSeparator" w:id="0">
    <w:p w14:paraId="43C46D45" w14:textId="77777777" w:rsidR="00D80A2B" w:rsidRDefault="00D80A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CBBAD" w14:textId="77777777" w:rsidR="003D7973" w:rsidRDefault="003D7973" w:rsidP="00552A2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A88A3A" w14:textId="77777777" w:rsidR="003D7973" w:rsidRDefault="003D7973" w:rsidP="00552A2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63B79" w14:textId="77777777" w:rsidR="003D7973" w:rsidRDefault="003D7973" w:rsidP="00552A2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36</w:t>
    </w:r>
    <w:r>
      <w:rPr>
        <w:rStyle w:val="PageNumber"/>
      </w:rPr>
      <w:fldChar w:fldCharType="end"/>
    </w:r>
  </w:p>
  <w:p w14:paraId="6B94926E" w14:textId="77777777" w:rsidR="003D7973" w:rsidRDefault="003D7973" w:rsidP="00552A2D">
    <w:pPr>
      <w:pStyle w:val="Header"/>
      <w:ind w:right="360"/>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Eckert">
    <w15:presenceInfo w15:providerId="None" w15:userId="Ryan Ecker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92D"/>
    <w:rsid w:val="00014EF8"/>
    <w:rsid w:val="00037353"/>
    <w:rsid w:val="00044940"/>
    <w:rsid w:val="00054B7D"/>
    <w:rsid w:val="00061B74"/>
    <w:rsid w:val="00077EA5"/>
    <w:rsid w:val="00110CD8"/>
    <w:rsid w:val="00180EF1"/>
    <w:rsid w:val="001B2433"/>
    <w:rsid w:val="00315030"/>
    <w:rsid w:val="00336643"/>
    <w:rsid w:val="0039211B"/>
    <w:rsid w:val="003A6B93"/>
    <w:rsid w:val="003C3BF3"/>
    <w:rsid w:val="003D5126"/>
    <w:rsid w:val="003D7973"/>
    <w:rsid w:val="004108DC"/>
    <w:rsid w:val="004221CE"/>
    <w:rsid w:val="004A1F95"/>
    <w:rsid w:val="00525A83"/>
    <w:rsid w:val="00552A2D"/>
    <w:rsid w:val="00606060"/>
    <w:rsid w:val="00622D4F"/>
    <w:rsid w:val="00636C84"/>
    <w:rsid w:val="006401E8"/>
    <w:rsid w:val="00643814"/>
    <w:rsid w:val="00687F18"/>
    <w:rsid w:val="006A1B6E"/>
    <w:rsid w:val="006A5434"/>
    <w:rsid w:val="006D3DDA"/>
    <w:rsid w:val="006E56E0"/>
    <w:rsid w:val="007719A8"/>
    <w:rsid w:val="00810AE2"/>
    <w:rsid w:val="008727AF"/>
    <w:rsid w:val="008768C8"/>
    <w:rsid w:val="00893D08"/>
    <w:rsid w:val="008A3A5E"/>
    <w:rsid w:val="008A7E2A"/>
    <w:rsid w:val="008D31F1"/>
    <w:rsid w:val="008D6A02"/>
    <w:rsid w:val="00916A6F"/>
    <w:rsid w:val="00943686"/>
    <w:rsid w:val="009E21B6"/>
    <w:rsid w:val="00A048B2"/>
    <w:rsid w:val="00AC4735"/>
    <w:rsid w:val="00AF346A"/>
    <w:rsid w:val="00B15968"/>
    <w:rsid w:val="00B2292D"/>
    <w:rsid w:val="00B65118"/>
    <w:rsid w:val="00B919C4"/>
    <w:rsid w:val="00BA16EE"/>
    <w:rsid w:val="00C007DC"/>
    <w:rsid w:val="00C17AB6"/>
    <w:rsid w:val="00C44D4A"/>
    <w:rsid w:val="00CB3C39"/>
    <w:rsid w:val="00D73F63"/>
    <w:rsid w:val="00D80A2B"/>
    <w:rsid w:val="00DE7244"/>
    <w:rsid w:val="00E13A2C"/>
    <w:rsid w:val="00E65950"/>
    <w:rsid w:val="00E830F5"/>
    <w:rsid w:val="00EE79AA"/>
    <w:rsid w:val="00FD40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6525B"/>
  <w15:chartTrackingRefBased/>
  <w15:docId w15:val="{BCFB9FDA-0E46-164F-9FE7-34D57B629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229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E65950"/>
  </w:style>
  <w:style w:type="paragraph" w:styleId="HTMLPreformatted">
    <w:name w:val="HTML Preformatted"/>
    <w:basedOn w:val="Normal"/>
    <w:link w:val="HTMLPreformattedChar"/>
    <w:uiPriority w:val="99"/>
    <w:semiHidden/>
    <w:unhideWhenUsed/>
    <w:rsid w:val="00B22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2292D"/>
    <w:rPr>
      <w:rFonts w:ascii="Courier New" w:hAnsi="Courier New" w:cs="Courier New"/>
      <w:sz w:val="20"/>
      <w:szCs w:val="20"/>
    </w:rPr>
  </w:style>
  <w:style w:type="character" w:styleId="Hyperlink">
    <w:name w:val="Hyperlink"/>
    <w:basedOn w:val="DefaultParagraphFont"/>
    <w:uiPriority w:val="99"/>
    <w:unhideWhenUsed/>
    <w:rsid w:val="00B2292D"/>
    <w:rPr>
      <w:color w:val="0563C1" w:themeColor="hyperlink"/>
      <w:u w:val="single"/>
    </w:rPr>
  </w:style>
  <w:style w:type="paragraph" w:styleId="Header">
    <w:name w:val="header"/>
    <w:basedOn w:val="Normal"/>
    <w:link w:val="HeaderChar"/>
    <w:uiPriority w:val="99"/>
    <w:unhideWhenUsed/>
    <w:rsid w:val="00B2292D"/>
    <w:pPr>
      <w:tabs>
        <w:tab w:val="center" w:pos="4680"/>
        <w:tab w:val="right" w:pos="9360"/>
      </w:tabs>
    </w:pPr>
  </w:style>
  <w:style w:type="character" w:customStyle="1" w:styleId="HeaderChar">
    <w:name w:val="Header Char"/>
    <w:basedOn w:val="DefaultParagraphFont"/>
    <w:link w:val="Header"/>
    <w:uiPriority w:val="99"/>
    <w:rsid w:val="00B2292D"/>
  </w:style>
  <w:style w:type="character" w:styleId="PageNumber">
    <w:name w:val="page number"/>
    <w:basedOn w:val="DefaultParagraphFont"/>
    <w:uiPriority w:val="99"/>
    <w:semiHidden/>
    <w:unhideWhenUsed/>
    <w:rsid w:val="00B2292D"/>
  </w:style>
  <w:style w:type="paragraph" w:styleId="Footer">
    <w:name w:val="footer"/>
    <w:basedOn w:val="Normal"/>
    <w:link w:val="FooterChar"/>
    <w:uiPriority w:val="99"/>
    <w:unhideWhenUsed/>
    <w:rsid w:val="00B2292D"/>
    <w:pPr>
      <w:tabs>
        <w:tab w:val="center" w:pos="4680"/>
        <w:tab w:val="right" w:pos="9360"/>
      </w:tabs>
    </w:pPr>
  </w:style>
  <w:style w:type="character" w:customStyle="1" w:styleId="FooterChar">
    <w:name w:val="Footer Char"/>
    <w:basedOn w:val="DefaultParagraphFont"/>
    <w:link w:val="Footer"/>
    <w:uiPriority w:val="99"/>
    <w:rsid w:val="00B2292D"/>
  </w:style>
  <w:style w:type="paragraph" w:styleId="Caption">
    <w:name w:val="caption"/>
    <w:basedOn w:val="Normal"/>
    <w:next w:val="Normal"/>
    <w:uiPriority w:val="35"/>
    <w:unhideWhenUsed/>
    <w:qFormat/>
    <w:rsid w:val="00B2292D"/>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B2292D"/>
    <w:rPr>
      <w:sz w:val="18"/>
      <w:szCs w:val="18"/>
    </w:rPr>
  </w:style>
  <w:style w:type="paragraph" w:styleId="CommentText">
    <w:name w:val="annotation text"/>
    <w:basedOn w:val="Normal"/>
    <w:link w:val="CommentTextChar"/>
    <w:uiPriority w:val="99"/>
    <w:semiHidden/>
    <w:unhideWhenUsed/>
    <w:rsid w:val="00B2292D"/>
  </w:style>
  <w:style w:type="character" w:customStyle="1" w:styleId="CommentTextChar">
    <w:name w:val="Comment Text Char"/>
    <w:basedOn w:val="DefaultParagraphFont"/>
    <w:link w:val="CommentText"/>
    <w:uiPriority w:val="99"/>
    <w:semiHidden/>
    <w:rsid w:val="00B2292D"/>
  </w:style>
  <w:style w:type="paragraph" w:styleId="CommentSubject">
    <w:name w:val="annotation subject"/>
    <w:basedOn w:val="CommentText"/>
    <w:next w:val="CommentText"/>
    <w:link w:val="CommentSubjectChar"/>
    <w:uiPriority w:val="99"/>
    <w:semiHidden/>
    <w:unhideWhenUsed/>
    <w:rsid w:val="00B2292D"/>
    <w:rPr>
      <w:b/>
      <w:bCs/>
      <w:sz w:val="20"/>
      <w:szCs w:val="20"/>
    </w:rPr>
  </w:style>
  <w:style w:type="character" w:customStyle="1" w:styleId="CommentSubjectChar">
    <w:name w:val="Comment Subject Char"/>
    <w:basedOn w:val="CommentTextChar"/>
    <w:link w:val="CommentSubject"/>
    <w:uiPriority w:val="99"/>
    <w:semiHidden/>
    <w:rsid w:val="00B2292D"/>
    <w:rPr>
      <w:b/>
      <w:bCs/>
      <w:sz w:val="20"/>
      <w:szCs w:val="20"/>
    </w:rPr>
  </w:style>
  <w:style w:type="paragraph" w:styleId="BalloonText">
    <w:name w:val="Balloon Text"/>
    <w:basedOn w:val="Normal"/>
    <w:link w:val="BalloonTextChar"/>
    <w:uiPriority w:val="99"/>
    <w:semiHidden/>
    <w:unhideWhenUsed/>
    <w:rsid w:val="00B2292D"/>
    <w:rPr>
      <w:sz w:val="18"/>
      <w:szCs w:val="18"/>
    </w:rPr>
  </w:style>
  <w:style w:type="character" w:customStyle="1" w:styleId="BalloonTextChar">
    <w:name w:val="Balloon Text Char"/>
    <w:basedOn w:val="DefaultParagraphFont"/>
    <w:link w:val="BalloonText"/>
    <w:uiPriority w:val="99"/>
    <w:semiHidden/>
    <w:rsid w:val="00B2292D"/>
    <w:rPr>
      <w:sz w:val="18"/>
      <w:szCs w:val="18"/>
    </w:rPr>
  </w:style>
  <w:style w:type="character" w:styleId="FollowedHyperlink">
    <w:name w:val="FollowedHyperlink"/>
    <w:basedOn w:val="DefaultParagraphFont"/>
    <w:uiPriority w:val="99"/>
    <w:semiHidden/>
    <w:unhideWhenUsed/>
    <w:rsid w:val="00B2292D"/>
    <w:rPr>
      <w:color w:val="954F72" w:themeColor="followedHyperlink"/>
      <w:u w:val="single"/>
    </w:rPr>
  </w:style>
  <w:style w:type="paragraph" w:styleId="Revision">
    <w:name w:val="Revision"/>
    <w:hidden/>
    <w:uiPriority w:val="99"/>
    <w:semiHidden/>
    <w:rsid w:val="00B2292D"/>
  </w:style>
  <w:style w:type="table" w:styleId="TableGrid">
    <w:name w:val="Table Grid"/>
    <w:basedOn w:val="TableNormal"/>
    <w:uiPriority w:val="39"/>
    <w:rsid w:val="00D73F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8642">
      <w:bodyDiv w:val="1"/>
      <w:marLeft w:val="0"/>
      <w:marRight w:val="0"/>
      <w:marTop w:val="0"/>
      <w:marBottom w:val="0"/>
      <w:divBdr>
        <w:top w:val="none" w:sz="0" w:space="0" w:color="auto"/>
        <w:left w:val="none" w:sz="0" w:space="0" w:color="auto"/>
        <w:bottom w:val="none" w:sz="0" w:space="0" w:color="auto"/>
        <w:right w:val="none" w:sz="0" w:space="0" w:color="auto"/>
      </w:divBdr>
    </w:div>
    <w:div w:id="19356959">
      <w:bodyDiv w:val="1"/>
      <w:marLeft w:val="0"/>
      <w:marRight w:val="0"/>
      <w:marTop w:val="0"/>
      <w:marBottom w:val="0"/>
      <w:divBdr>
        <w:top w:val="none" w:sz="0" w:space="0" w:color="auto"/>
        <w:left w:val="none" w:sz="0" w:space="0" w:color="auto"/>
        <w:bottom w:val="none" w:sz="0" w:space="0" w:color="auto"/>
        <w:right w:val="none" w:sz="0" w:space="0" w:color="auto"/>
      </w:divBdr>
    </w:div>
    <w:div w:id="277030956">
      <w:bodyDiv w:val="1"/>
      <w:marLeft w:val="0"/>
      <w:marRight w:val="0"/>
      <w:marTop w:val="0"/>
      <w:marBottom w:val="0"/>
      <w:divBdr>
        <w:top w:val="none" w:sz="0" w:space="0" w:color="auto"/>
        <w:left w:val="none" w:sz="0" w:space="0" w:color="auto"/>
        <w:bottom w:val="none" w:sz="0" w:space="0" w:color="auto"/>
        <w:right w:val="none" w:sz="0" w:space="0" w:color="auto"/>
      </w:divBdr>
    </w:div>
    <w:div w:id="425151165">
      <w:bodyDiv w:val="1"/>
      <w:marLeft w:val="0"/>
      <w:marRight w:val="0"/>
      <w:marTop w:val="0"/>
      <w:marBottom w:val="0"/>
      <w:divBdr>
        <w:top w:val="none" w:sz="0" w:space="0" w:color="auto"/>
        <w:left w:val="none" w:sz="0" w:space="0" w:color="auto"/>
        <w:bottom w:val="none" w:sz="0" w:space="0" w:color="auto"/>
        <w:right w:val="none" w:sz="0" w:space="0" w:color="auto"/>
      </w:divBdr>
    </w:div>
    <w:div w:id="739248826">
      <w:bodyDiv w:val="1"/>
      <w:marLeft w:val="0"/>
      <w:marRight w:val="0"/>
      <w:marTop w:val="0"/>
      <w:marBottom w:val="0"/>
      <w:divBdr>
        <w:top w:val="none" w:sz="0" w:space="0" w:color="auto"/>
        <w:left w:val="none" w:sz="0" w:space="0" w:color="auto"/>
        <w:bottom w:val="none" w:sz="0" w:space="0" w:color="auto"/>
        <w:right w:val="none" w:sz="0" w:space="0" w:color="auto"/>
      </w:divBdr>
    </w:div>
    <w:div w:id="1056010981">
      <w:bodyDiv w:val="1"/>
      <w:marLeft w:val="0"/>
      <w:marRight w:val="0"/>
      <w:marTop w:val="0"/>
      <w:marBottom w:val="0"/>
      <w:divBdr>
        <w:top w:val="none" w:sz="0" w:space="0" w:color="auto"/>
        <w:left w:val="none" w:sz="0" w:space="0" w:color="auto"/>
        <w:bottom w:val="none" w:sz="0" w:space="0" w:color="auto"/>
        <w:right w:val="none" w:sz="0" w:space="0" w:color="auto"/>
      </w:divBdr>
    </w:div>
    <w:div w:id="1093743301">
      <w:bodyDiv w:val="1"/>
      <w:marLeft w:val="0"/>
      <w:marRight w:val="0"/>
      <w:marTop w:val="0"/>
      <w:marBottom w:val="0"/>
      <w:divBdr>
        <w:top w:val="none" w:sz="0" w:space="0" w:color="auto"/>
        <w:left w:val="none" w:sz="0" w:space="0" w:color="auto"/>
        <w:bottom w:val="none" w:sz="0" w:space="0" w:color="auto"/>
        <w:right w:val="none" w:sz="0" w:space="0" w:color="auto"/>
      </w:divBdr>
    </w:div>
    <w:div w:id="1120344999">
      <w:bodyDiv w:val="1"/>
      <w:marLeft w:val="0"/>
      <w:marRight w:val="0"/>
      <w:marTop w:val="0"/>
      <w:marBottom w:val="0"/>
      <w:divBdr>
        <w:top w:val="none" w:sz="0" w:space="0" w:color="auto"/>
        <w:left w:val="none" w:sz="0" w:space="0" w:color="auto"/>
        <w:bottom w:val="none" w:sz="0" w:space="0" w:color="auto"/>
        <w:right w:val="none" w:sz="0" w:space="0" w:color="auto"/>
      </w:divBdr>
    </w:div>
    <w:div w:id="1475679243">
      <w:bodyDiv w:val="1"/>
      <w:marLeft w:val="0"/>
      <w:marRight w:val="0"/>
      <w:marTop w:val="0"/>
      <w:marBottom w:val="0"/>
      <w:divBdr>
        <w:top w:val="none" w:sz="0" w:space="0" w:color="auto"/>
        <w:left w:val="none" w:sz="0" w:space="0" w:color="auto"/>
        <w:bottom w:val="none" w:sz="0" w:space="0" w:color="auto"/>
        <w:right w:val="none" w:sz="0" w:space="0" w:color="auto"/>
      </w:divBdr>
    </w:div>
    <w:div w:id="1879925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em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1.emf"/><Relationship Id="rId19"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A0140-11BD-7C46-8A81-A5CFAB163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15</Pages>
  <Words>5076</Words>
  <Characters>28938</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Studivan</dc:creator>
  <cp:keywords/>
  <dc:description/>
  <cp:lastModifiedBy>Ryan Eckert</cp:lastModifiedBy>
  <cp:revision>6</cp:revision>
  <dcterms:created xsi:type="dcterms:W3CDTF">2020-03-27T05:32:00Z</dcterms:created>
  <dcterms:modified xsi:type="dcterms:W3CDTF">2020-03-27T06:32:00Z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http://www.zotero.org/styles/frontiers-in-marine-science</vt:lpwstr>
  </property>
  <property fmtid="{D5CDD505-2E9C-101B-9397-08002B2CF9AE}" pid="4" name="Mendeley Unique User Id_1">
    <vt:lpwstr>fe92a08c-574e-38da-9fbc-f41d8e5f75c7</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https://csl.mendeley.com/styles/485333411/apa-old-doi-prefix</vt:lpwstr>
  </property>
  <property fmtid="{D5CDD505-2E9C-101B-9397-08002B2CF9AE}" pid="8" name="Mendeley Recent Style Name 1_1">
    <vt:lpwstr>American Psychological Association 6th edition ("doi:" DOI prefix) - Ryan Eckert</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http://www.zotero.org/styles/coral-reefs</vt:lpwstr>
  </property>
  <property fmtid="{D5CDD505-2E9C-101B-9397-08002B2CF9AE}" pid="12" name="Mendeley Recent Style Name 3_1">
    <vt:lpwstr>Coral Reefs</vt:lpwstr>
  </property>
  <property fmtid="{D5CDD505-2E9C-101B-9397-08002B2CF9AE}" pid="13" name="Mendeley Recent Style Id 4_1">
    <vt:lpwstr>http://csl.mendeley.com/styles/485333411/coral-reefs-DOI</vt:lpwstr>
  </property>
  <property fmtid="{D5CDD505-2E9C-101B-9397-08002B2CF9AE}" pid="14" name="Mendeley Recent Style Name 4_1">
    <vt:lpwstr>Coral Reefs - Ryan Eckert</vt:lpwstr>
  </property>
  <property fmtid="{D5CDD505-2E9C-101B-9397-08002B2CF9AE}" pid="15" name="Mendeley Recent Style Id 5_1">
    <vt:lpwstr>http://www.zotero.org/styles/frontiers-in-marine-science</vt:lpwstr>
  </property>
  <property fmtid="{D5CDD505-2E9C-101B-9397-08002B2CF9AE}" pid="16" name="Mendeley Recent Style Name 5_1">
    <vt:lpwstr>Frontiers in Marine Science</vt:lpwstr>
  </property>
  <property fmtid="{D5CDD505-2E9C-101B-9397-08002B2CF9AE}" pid="17" name="Mendeley Recent Style Id 6_1">
    <vt:lpwstr>http://www.zotero.org/styles/frontiers-in-microbiology</vt:lpwstr>
  </property>
  <property fmtid="{D5CDD505-2E9C-101B-9397-08002B2CF9AE}" pid="18" name="Mendeley Recent Style Name 6_1">
    <vt:lpwstr>Frontiers in Microbiology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http://www.zotero.org/styles/scientific-reports</vt:lpwstr>
  </property>
  <property fmtid="{D5CDD505-2E9C-101B-9397-08002B2CF9AE}" pid="24" name="Mendeley Recent Style Name 9_1">
    <vt:lpwstr>Scientific Reports</vt:lpwstr>
  </property>
</Properties>
</file>